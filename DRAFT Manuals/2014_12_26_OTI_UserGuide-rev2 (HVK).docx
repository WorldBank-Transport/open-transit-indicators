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A42CFE" w14:textId="3E4665FA" w:rsidR="00B81275" w:rsidRDefault="00F509C3" w:rsidP="00B81275">
      <w:r>
        <w:rPr>
          <w:noProof/>
          <w:lang w:eastAsia="ja-JP"/>
        </w:rPr>
        <w:t xml:space="preserve"> </w:t>
      </w:r>
    </w:p>
    <w:p w14:paraId="1B5ED99A" w14:textId="56217548" w:rsidR="00201BDC" w:rsidRPr="008C04F8" w:rsidRDefault="00094E80" w:rsidP="00094E80">
      <w:pPr>
        <w:pStyle w:val="Heading1"/>
        <w:rPr>
          <w:sz w:val="72"/>
          <w:szCs w:val="72"/>
        </w:rPr>
      </w:pPr>
      <w:bookmarkStart w:id="0" w:name="_Toc407386659"/>
      <w:r w:rsidRPr="008C04F8">
        <w:rPr>
          <w:sz w:val="72"/>
          <w:szCs w:val="72"/>
        </w:rPr>
        <w:t>Open Transit Indicators</w:t>
      </w:r>
      <w:bookmarkEnd w:id="0"/>
    </w:p>
    <w:p w14:paraId="29A911ED" w14:textId="282B322E" w:rsidR="00094E80" w:rsidRPr="008C04F8" w:rsidRDefault="00EF047D" w:rsidP="00201BDC">
      <w:pPr>
        <w:rPr>
          <w:rFonts w:ascii="Calibri Light" w:hAnsi="Calibri Light"/>
          <w:color w:val="7F7F7F" w:themeColor="text1" w:themeTint="80"/>
        </w:rPr>
      </w:pPr>
      <w:r w:rsidRPr="008C04F8">
        <w:rPr>
          <w:rFonts w:ascii="Calibri Light" w:hAnsi="Calibri Light"/>
          <w:color w:val="7F7F7F" w:themeColor="text1" w:themeTint="80"/>
          <w:sz w:val="44"/>
          <w:szCs w:val="44"/>
        </w:rPr>
        <w:t>End Users’</w:t>
      </w:r>
      <w:r w:rsidR="00094E80" w:rsidRPr="008C04F8">
        <w:rPr>
          <w:rFonts w:ascii="Calibri Light" w:hAnsi="Calibri Light"/>
          <w:color w:val="7F7F7F" w:themeColor="text1" w:themeTint="80"/>
          <w:sz w:val="44"/>
          <w:szCs w:val="44"/>
        </w:rPr>
        <w:t xml:space="preserve"> Guide</w:t>
      </w:r>
    </w:p>
    <w:p w14:paraId="20CEADCF" w14:textId="77777777" w:rsidR="008C5E20" w:rsidRDefault="008C5E20" w:rsidP="00201BDC"/>
    <w:p w14:paraId="68F4D4C6" w14:textId="77777777" w:rsidR="00AE7691" w:rsidRDefault="00AE7691" w:rsidP="00201BDC"/>
    <w:p w14:paraId="1393AC2A" w14:textId="77777777" w:rsidR="00AE7691" w:rsidRDefault="00AE7691" w:rsidP="00201BDC"/>
    <w:p w14:paraId="0A780B9D" w14:textId="113344E5" w:rsidR="00094E80" w:rsidRDefault="00AE7691" w:rsidP="00201BDC">
      <w:pPr>
        <w:rPr>
          <w:noProof/>
        </w:rPr>
      </w:pPr>
      <w:r>
        <w:rPr>
          <w:noProof/>
          <w:lang w:eastAsia="zh-CN"/>
        </w:rPr>
        <w:drawing>
          <wp:inline distT="0" distB="0" distL="0" distR="0" wp14:anchorId="76E6D25D" wp14:editId="541C746D">
            <wp:extent cx="5943600" cy="3686810"/>
            <wp:effectExtent l="0" t="0" r="0" b="8890"/>
            <wp:docPr id="11" name="Picture 11" descr="Macintosh HD:Users:jbranigan:Desktop:Screen Shot 2014-12-19 at 3.2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branigan:Desktop:Screen Shot 2014-12-19 at 3.26.27 PM.pn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943600" cy="3686810"/>
                    </a:xfrm>
                    <a:prstGeom prst="rect">
                      <a:avLst/>
                    </a:prstGeom>
                    <a:noFill/>
                    <a:ln>
                      <a:noFill/>
                    </a:ln>
                  </pic:spPr>
                </pic:pic>
              </a:graphicData>
            </a:graphic>
          </wp:inline>
        </w:drawing>
      </w:r>
    </w:p>
    <w:p w14:paraId="3A623325" w14:textId="77777777" w:rsidR="00094E80" w:rsidRDefault="00094E80" w:rsidP="00201BDC">
      <w:pPr>
        <w:rPr>
          <w:noProof/>
        </w:rPr>
      </w:pPr>
    </w:p>
    <w:p w14:paraId="6450D341" w14:textId="77777777" w:rsidR="00094E80" w:rsidRPr="00EE219E" w:rsidRDefault="00094E80" w:rsidP="00201BDC"/>
    <w:p w14:paraId="60C10BF6" w14:textId="77777777" w:rsidR="00AE7691" w:rsidRDefault="00AE7691" w:rsidP="00201BDC"/>
    <w:p w14:paraId="0624A0FC" w14:textId="77777777" w:rsidR="00A00300" w:rsidRDefault="00A00300" w:rsidP="00201BDC"/>
    <w:p w14:paraId="4640A7BB" w14:textId="77777777" w:rsidR="00A00300" w:rsidRDefault="00A00300" w:rsidP="00201B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00300" w14:paraId="62BFB3E5" w14:textId="77777777" w:rsidTr="003E7D7B">
        <w:trPr>
          <w:trHeight w:val="1872"/>
        </w:trPr>
        <w:tc>
          <w:tcPr>
            <w:tcW w:w="4788" w:type="dxa"/>
          </w:tcPr>
          <w:p w14:paraId="3BA9B07D" w14:textId="77777777" w:rsidR="00A00300" w:rsidRPr="00F678B1" w:rsidRDefault="00A00300" w:rsidP="003E7D7B">
            <w:r>
              <w:t>Prepared for:</w:t>
            </w:r>
          </w:p>
          <w:p w14:paraId="77E4858C" w14:textId="77777777" w:rsidR="00A00300" w:rsidRDefault="00A00300" w:rsidP="003E7D7B">
            <w:r w:rsidRPr="00F678B1">
              <w:rPr>
                <w:b/>
              </w:rPr>
              <w:br/>
            </w:r>
            <w:r>
              <w:rPr>
                <w:noProof/>
                <w:lang w:eastAsia="zh-CN"/>
              </w:rPr>
              <w:drawing>
                <wp:inline distT="0" distB="0" distL="0" distR="0" wp14:anchorId="6F653B8B" wp14:editId="19AA3E28">
                  <wp:extent cx="1701800" cy="334645"/>
                  <wp:effectExtent l="0" t="0" r="0" b="8255"/>
                  <wp:docPr id="25" name="Picture 25" descr="http://www.worldbank.org/content/dam/Worldbank/WBG_Horizontal-RGB-web_300x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orldbank.org/content/dam/Worldbank/WBG_Horizontal-RGB-web_300x5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01800" cy="334645"/>
                          </a:xfrm>
                          <a:prstGeom prst="rect">
                            <a:avLst/>
                          </a:prstGeom>
                          <a:noFill/>
                          <a:ln>
                            <a:noFill/>
                          </a:ln>
                        </pic:spPr>
                      </pic:pic>
                    </a:graphicData>
                  </a:graphic>
                </wp:inline>
              </w:drawing>
            </w:r>
          </w:p>
          <w:p w14:paraId="14E43968" w14:textId="77777777" w:rsidR="00A00300" w:rsidRDefault="00A00300" w:rsidP="003E7D7B">
            <w:r>
              <w:t>1818 H Street, NW</w:t>
            </w:r>
          </w:p>
          <w:p w14:paraId="127B13D7" w14:textId="77777777" w:rsidR="00A00300" w:rsidRPr="00F678B1" w:rsidRDefault="00A00300" w:rsidP="003E7D7B">
            <w:pPr>
              <w:rPr>
                <w:b/>
              </w:rPr>
            </w:pPr>
            <w:r>
              <w:t>Washington, DC 20433</w:t>
            </w:r>
          </w:p>
          <w:p w14:paraId="16B4D668" w14:textId="77777777" w:rsidR="00A00300" w:rsidRDefault="00A00300" w:rsidP="003E7D7B"/>
        </w:tc>
        <w:tc>
          <w:tcPr>
            <w:tcW w:w="4788" w:type="dxa"/>
          </w:tcPr>
          <w:p w14:paraId="32920935" w14:textId="77777777" w:rsidR="00A00300" w:rsidRDefault="00A00300" w:rsidP="003E7D7B">
            <w:r>
              <w:t>By:</w:t>
            </w:r>
          </w:p>
          <w:p w14:paraId="2777FD4A" w14:textId="77777777" w:rsidR="00A00300" w:rsidRDefault="00A00300" w:rsidP="003E7D7B"/>
          <w:p w14:paraId="413CBADA" w14:textId="77777777" w:rsidR="00A00300" w:rsidRDefault="00A00300" w:rsidP="003E7D7B">
            <w:r>
              <w:rPr>
                <w:b/>
                <w:noProof/>
                <w:lang w:eastAsia="zh-CN"/>
              </w:rPr>
              <w:drawing>
                <wp:inline distT="0" distB="0" distL="0" distR="0" wp14:anchorId="331F4558" wp14:editId="51B41F61">
                  <wp:extent cx="1362075" cy="352425"/>
                  <wp:effectExtent l="0" t="0" r="9525" b="9525"/>
                  <wp:docPr id="2" name="Picture 2" descr="Description: Description: azavea_RGB_72dpi_white_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azavea_RGB_72dpi_white_sm"/>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362075" cy="352425"/>
                          </a:xfrm>
                          <a:prstGeom prst="rect">
                            <a:avLst/>
                          </a:prstGeom>
                          <a:noFill/>
                          <a:ln>
                            <a:noFill/>
                          </a:ln>
                        </pic:spPr>
                      </pic:pic>
                    </a:graphicData>
                  </a:graphic>
                </wp:inline>
              </w:drawing>
            </w:r>
          </w:p>
          <w:p w14:paraId="51D91529" w14:textId="77777777" w:rsidR="00A00300" w:rsidRPr="00F678B1" w:rsidRDefault="00A00300" w:rsidP="003E7D7B">
            <w:r w:rsidRPr="00F678B1">
              <w:t>340 N 12</w:t>
            </w:r>
            <w:r w:rsidRPr="00F678B1">
              <w:rPr>
                <w:vertAlign w:val="superscript"/>
              </w:rPr>
              <w:t>th</w:t>
            </w:r>
            <w:r w:rsidRPr="00F678B1">
              <w:t xml:space="preserve"> St, Suite 402</w:t>
            </w:r>
          </w:p>
          <w:p w14:paraId="100DA92E" w14:textId="77777777" w:rsidR="00A00300" w:rsidRPr="00F678B1" w:rsidRDefault="00A00300" w:rsidP="003E7D7B">
            <w:r w:rsidRPr="00F678B1">
              <w:t>Philadelphia, PA 19107</w:t>
            </w:r>
          </w:p>
          <w:p w14:paraId="771FF0AC" w14:textId="77777777" w:rsidR="00A00300" w:rsidRPr="00EE219E" w:rsidRDefault="00A00300" w:rsidP="003E7D7B">
            <w:pPr>
              <w:rPr>
                <w:szCs w:val="22"/>
              </w:rPr>
            </w:pPr>
            <w:r w:rsidRPr="00EE219E">
              <w:rPr>
                <w:szCs w:val="22"/>
              </w:rPr>
              <w:t>(215) 925-2600</w:t>
            </w:r>
          </w:p>
          <w:p w14:paraId="1F60E1B6" w14:textId="77777777" w:rsidR="00A00300" w:rsidRDefault="00594CCE" w:rsidP="003E7D7B">
            <w:hyperlink r:id="rId12" w:history="1">
              <w:r w:rsidR="00A00300" w:rsidRPr="00EE219E">
                <w:rPr>
                  <w:rStyle w:val="Hyperlink"/>
                  <w:rFonts w:cs="Arial"/>
                  <w:szCs w:val="22"/>
                </w:rPr>
                <w:t>http://www.azavea.com</w:t>
              </w:r>
            </w:hyperlink>
          </w:p>
        </w:tc>
      </w:tr>
    </w:tbl>
    <w:p w14:paraId="6247B5A0" w14:textId="77777777" w:rsidR="00B95D44" w:rsidRPr="005550AF" w:rsidRDefault="006C0F89" w:rsidP="00B95D44">
      <w:pPr>
        <w:pStyle w:val="Heading1"/>
      </w:pPr>
      <w:r>
        <w:br w:type="page"/>
      </w:r>
      <w:bookmarkStart w:id="1" w:name="_Toc407386660"/>
      <w:bookmarkStart w:id="2" w:name="_Toc294459153"/>
      <w:r w:rsidR="00B95D44">
        <w:lastRenderedPageBreak/>
        <w:t>Table of Contents</w:t>
      </w:r>
      <w:bookmarkEnd w:id="1"/>
    </w:p>
    <w:p w14:paraId="26F3BE0C" w14:textId="77777777" w:rsidR="00B938B1" w:rsidRDefault="00B95D44">
      <w:pPr>
        <w:pStyle w:val="TOC1"/>
        <w:tabs>
          <w:tab w:val="right" w:leader="dot" w:pos="9350"/>
        </w:tabs>
        <w:rPr>
          <w:rFonts w:cstheme="minorBidi"/>
          <w:noProof/>
          <w:szCs w:val="22"/>
          <w:lang w:eastAsia="ja-JP"/>
        </w:rPr>
      </w:pPr>
      <w:r>
        <w:fldChar w:fldCharType="begin"/>
      </w:r>
      <w:r>
        <w:instrText xml:space="preserve"> TOC \o "1-3" \h \z \u </w:instrText>
      </w:r>
      <w:r>
        <w:fldChar w:fldCharType="separate"/>
      </w:r>
      <w:hyperlink w:anchor="_Toc407386659" w:history="1">
        <w:r w:rsidR="00B938B1" w:rsidRPr="002B709C">
          <w:rPr>
            <w:rStyle w:val="Hyperlink"/>
            <w:noProof/>
          </w:rPr>
          <w:t>Open Transit Indicators</w:t>
        </w:r>
        <w:r w:rsidR="00B938B1">
          <w:rPr>
            <w:noProof/>
            <w:webHidden/>
          </w:rPr>
          <w:tab/>
        </w:r>
        <w:r w:rsidR="00B938B1">
          <w:rPr>
            <w:noProof/>
            <w:webHidden/>
          </w:rPr>
          <w:fldChar w:fldCharType="begin"/>
        </w:r>
        <w:r w:rsidR="00B938B1">
          <w:rPr>
            <w:noProof/>
            <w:webHidden/>
          </w:rPr>
          <w:instrText xml:space="preserve"> PAGEREF _Toc407386659 \h </w:instrText>
        </w:r>
        <w:r w:rsidR="00B938B1">
          <w:rPr>
            <w:noProof/>
            <w:webHidden/>
          </w:rPr>
        </w:r>
        <w:r w:rsidR="00B938B1">
          <w:rPr>
            <w:noProof/>
            <w:webHidden/>
          </w:rPr>
          <w:fldChar w:fldCharType="separate"/>
        </w:r>
        <w:r w:rsidR="00B938B1">
          <w:rPr>
            <w:noProof/>
            <w:webHidden/>
          </w:rPr>
          <w:t>1</w:t>
        </w:r>
        <w:r w:rsidR="00B938B1">
          <w:rPr>
            <w:noProof/>
            <w:webHidden/>
          </w:rPr>
          <w:fldChar w:fldCharType="end"/>
        </w:r>
      </w:hyperlink>
    </w:p>
    <w:p w14:paraId="6FCE9A23" w14:textId="77777777" w:rsidR="00B938B1" w:rsidRDefault="00594CCE">
      <w:pPr>
        <w:pStyle w:val="TOC1"/>
        <w:tabs>
          <w:tab w:val="right" w:leader="dot" w:pos="9350"/>
        </w:tabs>
        <w:rPr>
          <w:rFonts w:cstheme="minorBidi"/>
          <w:noProof/>
          <w:szCs w:val="22"/>
          <w:lang w:eastAsia="ja-JP"/>
        </w:rPr>
      </w:pPr>
      <w:hyperlink w:anchor="_Toc407386660" w:history="1">
        <w:r w:rsidR="00B938B1" w:rsidRPr="002B709C">
          <w:rPr>
            <w:rStyle w:val="Hyperlink"/>
            <w:noProof/>
          </w:rPr>
          <w:t>Table of Contents</w:t>
        </w:r>
        <w:r w:rsidR="00B938B1">
          <w:rPr>
            <w:noProof/>
            <w:webHidden/>
          </w:rPr>
          <w:tab/>
        </w:r>
        <w:r w:rsidR="00B938B1">
          <w:rPr>
            <w:noProof/>
            <w:webHidden/>
          </w:rPr>
          <w:fldChar w:fldCharType="begin"/>
        </w:r>
        <w:r w:rsidR="00B938B1">
          <w:rPr>
            <w:noProof/>
            <w:webHidden/>
          </w:rPr>
          <w:instrText xml:space="preserve"> PAGEREF _Toc407386660 \h </w:instrText>
        </w:r>
        <w:r w:rsidR="00B938B1">
          <w:rPr>
            <w:noProof/>
            <w:webHidden/>
          </w:rPr>
        </w:r>
        <w:r w:rsidR="00B938B1">
          <w:rPr>
            <w:noProof/>
            <w:webHidden/>
          </w:rPr>
          <w:fldChar w:fldCharType="separate"/>
        </w:r>
        <w:r w:rsidR="00B938B1">
          <w:rPr>
            <w:noProof/>
            <w:webHidden/>
          </w:rPr>
          <w:t>2</w:t>
        </w:r>
        <w:r w:rsidR="00B938B1">
          <w:rPr>
            <w:noProof/>
            <w:webHidden/>
          </w:rPr>
          <w:fldChar w:fldCharType="end"/>
        </w:r>
      </w:hyperlink>
    </w:p>
    <w:p w14:paraId="63FC315D" w14:textId="77777777" w:rsidR="00B938B1" w:rsidRDefault="00594CCE">
      <w:pPr>
        <w:pStyle w:val="TOC1"/>
        <w:tabs>
          <w:tab w:val="right" w:leader="dot" w:pos="9350"/>
        </w:tabs>
        <w:rPr>
          <w:rFonts w:cstheme="minorBidi"/>
          <w:noProof/>
          <w:szCs w:val="22"/>
          <w:lang w:eastAsia="ja-JP"/>
        </w:rPr>
      </w:pPr>
      <w:hyperlink w:anchor="_Toc407386661" w:history="1">
        <w:r w:rsidR="00B938B1" w:rsidRPr="002B709C">
          <w:rPr>
            <w:rStyle w:val="Hyperlink"/>
            <w:noProof/>
          </w:rPr>
          <w:t>Introduction</w:t>
        </w:r>
        <w:r w:rsidR="00B938B1">
          <w:rPr>
            <w:noProof/>
            <w:webHidden/>
          </w:rPr>
          <w:tab/>
        </w:r>
        <w:r w:rsidR="00B938B1">
          <w:rPr>
            <w:noProof/>
            <w:webHidden/>
          </w:rPr>
          <w:fldChar w:fldCharType="begin"/>
        </w:r>
        <w:r w:rsidR="00B938B1">
          <w:rPr>
            <w:noProof/>
            <w:webHidden/>
          </w:rPr>
          <w:instrText xml:space="preserve"> PAGEREF _Toc407386661 \h </w:instrText>
        </w:r>
        <w:r w:rsidR="00B938B1">
          <w:rPr>
            <w:noProof/>
            <w:webHidden/>
          </w:rPr>
        </w:r>
        <w:r w:rsidR="00B938B1">
          <w:rPr>
            <w:noProof/>
            <w:webHidden/>
          </w:rPr>
          <w:fldChar w:fldCharType="separate"/>
        </w:r>
        <w:r w:rsidR="00B938B1">
          <w:rPr>
            <w:noProof/>
            <w:webHidden/>
          </w:rPr>
          <w:t>3</w:t>
        </w:r>
        <w:r w:rsidR="00B938B1">
          <w:rPr>
            <w:noProof/>
            <w:webHidden/>
          </w:rPr>
          <w:fldChar w:fldCharType="end"/>
        </w:r>
      </w:hyperlink>
    </w:p>
    <w:p w14:paraId="5CFEB857" w14:textId="77777777" w:rsidR="00B938B1" w:rsidRDefault="00594CCE">
      <w:pPr>
        <w:pStyle w:val="TOC1"/>
        <w:tabs>
          <w:tab w:val="right" w:leader="dot" w:pos="9350"/>
        </w:tabs>
        <w:rPr>
          <w:rFonts w:cstheme="minorBidi"/>
          <w:noProof/>
          <w:szCs w:val="22"/>
          <w:lang w:eastAsia="ja-JP"/>
        </w:rPr>
      </w:pPr>
      <w:hyperlink w:anchor="_Toc407386662" w:history="1">
        <w:r w:rsidR="00B938B1" w:rsidRPr="002B709C">
          <w:rPr>
            <w:rStyle w:val="Hyperlink"/>
            <w:noProof/>
          </w:rPr>
          <w:t>Browser Requirements</w:t>
        </w:r>
        <w:r w:rsidR="00B938B1">
          <w:rPr>
            <w:noProof/>
            <w:webHidden/>
          </w:rPr>
          <w:tab/>
        </w:r>
        <w:r w:rsidR="00B938B1">
          <w:rPr>
            <w:noProof/>
            <w:webHidden/>
          </w:rPr>
          <w:fldChar w:fldCharType="begin"/>
        </w:r>
        <w:r w:rsidR="00B938B1">
          <w:rPr>
            <w:noProof/>
            <w:webHidden/>
          </w:rPr>
          <w:instrText xml:space="preserve"> PAGEREF _Toc407386662 \h </w:instrText>
        </w:r>
        <w:r w:rsidR="00B938B1">
          <w:rPr>
            <w:noProof/>
            <w:webHidden/>
          </w:rPr>
        </w:r>
        <w:r w:rsidR="00B938B1">
          <w:rPr>
            <w:noProof/>
            <w:webHidden/>
          </w:rPr>
          <w:fldChar w:fldCharType="separate"/>
        </w:r>
        <w:r w:rsidR="00B938B1">
          <w:rPr>
            <w:noProof/>
            <w:webHidden/>
          </w:rPr>
          <w:t>3</w:t>
        </w:r>
        <w:r w:rsidR="00B938B1">
          <w:rPr>
            <w:noProof/>
            <w:webHidden/>
          </w:rPr>
          <w:fldChar w:fldCharType="end"/>
        </w:r>
      </w:hyperlink>
    </w:p>
    <w:p w14:paraId="32F2CF9A" w14:textId="77777777" w:rsidR="00B938B1" w:rsidRDefault="00594CCE">
      <w:pPr>
        <w:pStyle w:val="TOC1"/>
        <w:tabs>
          <w:tab w:val="right" w:leader="dot" w:pos="9350"/>
        </w:tabs>
        <w:rPr>
          <w:rFonts w:cstheme="minorBidi"/>
          <w:noProof/>
          <w:szCs w:val="22"/>
          <w:lang w:eastAsia="ja-JP"/>
        </w:rPr>
      </w:pPr>
      <w:hyperlink w:anchor="_Toc407386663" w:history="1">
        <w:r w:rsidR="00B938B1" w:rsidRPr="002B709C">
          <w:rPr>
            <w:rStyle w:val="Hyperlink"/>
            <w:noProof/>
          </w:rPr>
          <w:t>Feature Overview</w:t>
        </w:r>
        <w:r w:rsidR="00B938B1">
          <w:rPr>
            <w:noProof/>
            <w:webHidden/>
          </w:rPr>
          <w:tab/>
        </w:r>
        <w:r w:rsidR="00B938B1">
          <w:rPr>
            <w:noProof/>
            <w:webHidden/>
          </w:rPr>
          <w:fldChar w:fldCharType="begin"/>
        </w:r>
        <w:r w:rsidR="00B938B1">
          <w:rPr>
            <w:noProof/>
            <w:webHidden/>
          </w:rPr>
          <w:instrText xml:space="preserve"> PAGEREF _Toc407386663 \h </w:instrText>
        </w:r>
        <w:r w:rsidR="00B938B1">
          <w:rPr>
            <w:noProof/>
            <w:webHidden/>
          </w:rPr>
        </w:r>
        <w:r w:rsidR="00B938B1">
          <w:rPr>
            <w:noProof/>
            <w:webHidden/>
          </w:rPr>
          <w:fldChar w:fldCharType="separate"/>
        </w:r>
        <w:r w:rsidR="00B938B1">
          <w:rPr>
            <w:noProof/>
            <w:webHidden/>
          </w:rPr>
          <w:t>3</w:t>
        </w:r>
        <w:r w:rsidR="00B938B1">
          <w:rPr>
            <w:noProof/>
            <w:webHidden/>
          </w:rPr>
          <w:fldChar w:fldCharType="end"/>
        </w:r>
      </w:hyperlink>
    </w:p>
    <w:p w14:paraId="2813134D" w14:textId="77777777" w:rsidR="00B938B1" w:rsidRDefault="00594CCE">
      <w:pPr>
        <w:pStyle w:val="TOC2"/>
        <w:tabs>
          <w:tab w:val="right" w:leader="dot" w:pos="9350"/>
        </w:tabs>
        <w:rPr>
          <w:rFonts w:cstheme="minorBidi"/>
          <w:noProof/>
          <w:szCs w:val="22"/>
          <w:lang w:eastAsia="ja-JP"/>
        </w:rPr>
      </w:pPr>
      <w:hyperlink w:anchor="_Toc407386664" w:history="1">
        <w:r w:rsidR="00B938B1" w:rsidRPr="002B709C">
          <w:rPr>
            <w:rStyle w:val="Hyperlink"/>
            <w:noProof/>
          </w:rPr>
          <w:t>GTFS and GIS Data Integration</w:t>
        </w:r>
        <w:r w:rsidR="00B938B1">
          <w:rPr>
            <w:noProof/>
            <w:webHidden/>
          </w:rPr>
          <w:tab/>
        </w:r>
        <w:r w:rsidR="00B938B1">
          <w:rPr>
            <w:noProof/>
            <w:webHidden/>
          </w:rPr>
          <w:fldChar w:fldCharType="begin"/>
        </w:r>
        <w:r w:rsidR="00B938B1">
          <w:rPr>
            <w:noProof/>
            <w:webHidden/>
          </w:rPr>
          <w:instrText xml:space="preserve"> PAGEREF _Toc407386664 \h </w:instrText>
        </w:r>
        <w:r w:rsidR="00B938B1">
          <w:rPr>
            <w:noProof/>
            <w:webHidden/>
          </w:rPr>
        </w:r>
        <w:r w:rsidR="00B938B1">
          <w:rPr>
            <w:noProof/>
            <w:webHidden/>
          </w:rPr>
          <w:fldChar w:fldCharType="separate"/>
        </w:r>
        <w:r w:rsidR="00B938B1">
          <w:rPr>
            <w:noProof/>
            <w:webHidden/>
          </w:rPr>
          <w:t>3</w:t>
        </w:r>
        <w:r w:rsidR="00B938B1">
          <w:rPr>
            <w:noProof/>
            <w:webHidden/>
          </w:rPr>
          <w:fldChar w:fldCharType="end"/>
        </w:r>
      </w:hyperlink>
    </w:p>
    <w:p w14:paraId="7ED827F7" w14:textId="77777777" w:rsidR="00B938B1" w:rsidRDefault="00594CCE">
      <w:pPr>
        <w:pStyle w:val="TOC2"/>
        <w:tabs>
          <w:tab w:val="right" w:leader="dot" w:pos="9350"/>
        </w:tabs>
        <w:rPr>
          <w:rFonts w:cstheme="minorBidi"/>
          <w:noProof/>
          <w:szCs w:val="22"/>
          <w:lang w:eastAsia="ja-JP"/>
        </w:rPr>
      </w:pPr>
      <w:hyperlink w:anchor="_Toc407386665" w:history="1">
        <w:r w:rsidR="00B938B1" w:rsidRPr="002B709C">
          <w:rPr>
            <w:rStyle w:val="Hyperlink"/>
            <w:noProof/>
          </w:rPr>
          <w:t>Observed Performance Data</w:t>
        </w:r>
        <w:r w:rsidR="00B938B1">
          <w:rPr>
            <w:noProof/>
            <w:webHidden/>
          </w:rPr>
          <w:tab/>
        </w:r>
        <w:r w:rsidR="00B938B1">
          <w:rPr>
            <w:noProof/>
            <w:webHidden/>
          </w:rPr>
          <w:fldChar w:fldCharType="begin"/>
        </w:r>
        <w:r w:rsidR="00B938B1">
          <w:rPr>
            <w:noProof/>
            <w:webHidden/>
          </w:rPr>
          <w:instrText xml:space="preserve"> PAGEREF _Toc407386665 \h </w:instrText>
        </w:r>
        <w:r w:rsidR="00B938B1">
          <w:rPr>
            <w:noProof/>
            <w:webHidden/>
          </w:rPr>
        </w:r>
        <w:r w:rsidR="00B938B1">
          <w:rPr>
            <w:noProof/>
            <w:webHidden/>
          </w:rPr>
          <w:fldChar w:fldCharType="separate"/>
        </w:r>
        <w:r w:rsidR="00B938B1">
          <w:rPr>
            <w:noProof/>
            <w:webHidden/>
          </w:rPr>
          <w:t>4</w:t>
        </w:r>
        <w:r w:rsidR="00B938B1">
          <w:rPr>
            <w:noProof/>
            <w:webHidden/>
          </w:rPr>
          <w:fldChar w:fldCharType="end"/>
        </w:r>
      </w:hyperlink>
    </w:p>
    <w:p w14:paraId="45823B5F" w14:textId="77777777" w:rsidR="00B938B1" w:rsidRDefault="00594CCE">
      <w:pPr>
        <w:pStyle w:val="TOC2"/>
        <w:tabs>
          <w:tab w:val="right" w:leader="dot" w:pos="9350"/>
        </w:tabs>
        <w:rPr>
          <w:rFonts w:cstheme="minorBidi"/>
          <w:noProof/>
          <w:szCs w:val="22"/>
          <w:lang w:eastAsia="ja-JP"/>
        </w:rPr>
      </w:pPr>
      <w:hyperlink w:anchor="_Toc407386666" w:history="1">
        <w:r w:rsidR="00B938B1" w:rsidRPr="002B709C">
          <w:rPr>
            <w:rStyle w:val="Hyperlink"/>
            <w:noProof/>
          </w:rPr>
          <w:t>Performance and Accessibility Indicators</w:t>
        </w:r>
        <w:r w:rsidR="00B938B1">
          <w:rPr>
            <w:noProof/>
            <w:webHidden/>
          </w:rPr>
          <w:tab/>
        </w:r>
        <w:r w:rsidR="00B938B1">
          <w:rPr>
            <w:noProof/>
            <w:webHidden/>
          </w:rPr>
          <w:fldChar w:fldCharType="begin"/>
        </w:r>
        <w:r w:rsidR="00B938B1">
          <w:rPr>
            <w:noProof/>
            <w:webHidden/>
          </w:rPr>
          <w:instrText xml:space="preserve"> PAGEREF _Toc407386666 \h </w:instrText>
        </w:r>
        <w:r w:rsidR="00B938B1">
          <w:rPr>
            <w:noProof/>
            <w:webHidden/>
          </w:rPr>
        </w:r>
        <w:r w:rsidR="00B938B1">
          <w:rPr>
            <w:noProof/>
            <w:webHidden/>
          </w:rPr>
          <w:fldChar w:fldCharType="separate"/>
        </w:r>
        <w:r w:rsidR="00B938B1">
          <w:rPr>
            <w:noProof/>
            <w:webHidden/>
          </w:rPr>
          <w:t>4</w:t>
        </w:r>
        <w:r w:rsidR="00B938B1">
          <w:rPr>
            <w:noProof/>
            <w:webHidden/>
          </w:rPr>
          <w:fldChar w:fldCharType="end"/>
        </w:r>
      </w:hyperlink>
    </w:p>
    <w:p w14:paraId="302C831B" w14:textId="77777777" w:rsidR="00B938B1" w:rsidRDefault="00594CCE">
      <w:pPr>
        <w:pStyle w:val="TOC2"/>
        <w:tabs>
          <w:tab w:val="right" w:leader="dot" w:pos="9350"/>
        </w:tabs>
        <w:rPr>
          <w:rFonts w:cstheme="minorBidi"/>
          <w:noProof/>
          <w:szCs w:val="22"/>
          <w:lang w:eastAsia="ja-JP"/>
        </w:rPr>
      </w:pPr>
      <w:hyperlink w:anchor="_Toc407386667" w:history="1">
        <w:r w:rsidR="00B938B1" w:rsidRPr="002B709C">
          <w:rPr>
            <w:rStyle w:val="Hyperlink"/>
            <w:noProof/>
          </w:rPr>
          <w:t>Scenario Design</w:t>
        </w:r>
        <w:r w:rsidR="00B938B1">
          <w:rPr>
            <w:noProof/>
            <w:webHidden/>
          </w:rPr>
          <w:tab/>
        </w:r>
        <w:r w:rsidR="00B938B1">
          <w:rPr>
            <w:noProof/>
            <w:webHidden/>
          </w:rPr>
          <w:fldChar w:fldCharType="begin"/>
        </w:r>
        <w:r w:rsidR="00B938B1">
          <w:rPr>
            <w:noProof/>
            <w:webHidden/>
          </w:rPr>
          <w:instrText xml:space="preserve"> PAGEREF _Toc407386667 \h </w:instrText>
        </w:r>
        <w:r w:rsidR="00B938B1">
          <w:rPr>
            <w:noProof/>
            <w:webHidden/>
          </w:rPr>
        </w:r>
        <w:r w:rsidR="00B938B1">
          <w:rPr>
            <w:noProof/>
            <w:webHidden/>
          </w:rPr>
          <w:fldChar w:fldCharType="separate"/>
        </w:r>
        <w:r w:rsidR="00B938B1">
          <w:rPr>
            <w:noProof/>
            <w:webHidden/>
          </w:rPr>
          <w:t>5</w:t>
        </w:r>
        <w:r w:rsidR="00B938B1">
          <w:rPr>
            <w:noProof/>
            <w:webHidden/>
          </w:rPr>
          <w:fldChar w:fldCharType="end"/>
        </w:r>
      </w:hyperlink>
    </w:p>
    <w:p w14:paraId="36AE633F" w14:textId="77777777" w:rsidR="00B938B1" w:rsidRDefault="00594CCE">
      <w:pPr>
        <w:pStyle w:val="TOC1"/>
        <w:tabs>
          <w:tab w:val="right" w:leader="dot" w:pos="9350"/>
        </w:tabs>
        <w:rPr>
          <w:rFonts w:cstheme="minorBidi"/>
          <w:noProof/>
          <w:szCs w:val="22"/>
          <w:lang w:eastAsia="ja-JP"/>
        </w:rPr>
      </w:pPr>
      <w:hyperlink w:anchor="_Toc407386668" w:history="1">
        <w:r w:rsidR="00B938B1" w:rsidRPr="002B709C">
          <w:rPr>
            <w:rStyle w:val="Hyperlink"/>
            <w:noProof/>
          </w:rPr>
          <w:t>System Configuration</w:t>
        </w:r>
        <w:r w:rsidR="00B938B1">
          <w:rPr>
            <w:noProof/>
            <w:webHidden/>
          </w:rPr>
          <w:tab/>
        </w:r>
        <w:r w:rsidR="00B938B1">
          <w:rPr>
            <w:noProof/>
            <w:webHidden/>
          </w:rPr>
          <w:fldChar w:fldCharType="begin"/>
        </w:r>
        <w:r w:rsidR="00B938B1">
          <w:rPr>
            <w:noProof/>
            <w:webHidden/>
          </w:rPr>
          <w:instrText xml:space="preserve"> PAGEREF _Toc407386668 \h </w:instrText>
        </w:r>
        <w:r w:rsidR="00B938B1">
          <w:rPr>
            <w:noProof/>
            <w:webHidden/>
          </w:rPr>
        </w:r>
        <w:r w:rsidR="00B938B1">
          <w:rPr>
            <w:noProof/>
            <w:webHidden/>
          </w:rPr>
          <w:fldChar w:fldCharType="separate"/>
        </w:r>
        <w:r w:rsidR="00B938B1">
          <w:rPr>
            <w:noProof/>
            <w:webHidden/>
          </w:rPr>
          <w:t>5</w:t>
        </w:r>
        <w:r w:rsidR="00B938B1">
          <w:rPr>
            <w:noProof/>
            <w:webHidden/>
          </w:rPr>
          <w:fldChar w:fldCharType="end"/>
        </w:r>
      </w:hyperlink>
    </w:p>
    <w:p w14:paraId="5B2249D1" w14:textId="77777777" w:rsidR="00B938B1" w:rsidRDefault="00594CCE">
      <w:pPr>
        <w:pStyle w:val="TOC2"/>
        <w:tabs>
          <w:tab w:val="right" w:leader="dot" w:pos="9350"/>
        </w:tabs>
        <w:rPr>
          <w:rFonts w:cstheme="minorBidi"/>
          <w:noProof/>
          <w:szCs w:val="22"/>
          <w:lang w:eastAsia="ja-JP"/>
        </w:rPr>
      </w:pPr>
      <w:hyperlink w:anchor="_Toc407386669" w:history="1">
        <w:r w:rsidR="00B938B1" w:rsidRPr="002B709C">
          <w:rPr>
            <w:rStyle w:val="Hyperlink"/>
            <w:noProof/>
          </w:rPr>
          <w:t>GTFS Upload and Settings</w:t>
        </w:r>
        <w:r w:rsidR="00B938B1">
          <w:rPr>
            <w:noProof/>
            <w:webHidden/>
          </w:rPr>
          <w:tab/>
        </w:r>
        <w:r w:rsidR="00B938B1">
          <w:rPr>
            <w:noProof/>
            <w:webHidden/>
          </w:rPr>
          <w:fldChar w:fldCharType="begin"/>
        </w:r>
        <w:r w:rsidR="00B938B1">
          <w:rPr>
            <w:noProof/>
            <w:webHidden/>
          </w:rPr>
          <w:instrText xml:space="preserve"> PAGEREF _Toc407386669 \h </w:instrText>
        </w:r>
        <w:r w:rsidR="00B938B1">
          <w:rPr>
            <w:noProof/>
            <w:webHidden/>
          </w:rPr>
        </w:r>
        <w:r w:rsidR="00B938B1">
          <w:rPr>
            <w:noProof/>
            <w:webHidden/>
          </w:rPr>
          <w:fldChar w:fldCharType="separate"/>
        </w:r>
        <w:r w:rsidR="00B938B1">
          <w:rPr>
            <w:noProof/>
            <w:webHidden/>
          </w:rPr>
          <w:t>6</w:t>
        </w:r>
        <w:r w:rsidR="00B938B1">
          <w:rPr>
            <w:noProof/>
            <w:webHidden/>
          </w:rPr>
          <w:fldChar w:fldCharType="end"/>
        </w:r>
      </w:hyperlink>
    </w:p>
    <w:p w14:paraId="4D76C046" w14:textId="77777777" w:rsidR="00B938B1" w:rsidRDefault="00594CCE">
      <w:pPr>
        <w:pStyle w:val="TOC2"/>
        <w:tabs>
          <w:tab w:val="right" w:leader="dot" w:pos="9350"/>
        </w:tabs>
        <w:rPr>
          <w:rFonts w:cstheme="minorBidi"/>
          <w:noProof/>
          <w:szCs w:val="22"/>
          <w:lang w:eastAsia="ja-JP"/>
        </w:rPr>
      </w:pPr>
      <w:hyperlink w:anchor="_Toc407386670" w:history="1">
        <w:r w:rsidR="00B938B1" w:rsidRPr="002B709C">
          <w:rPr>
            <w:rStyle w:val="Hyperlink"/>
            <w:noProof/>
          </w:rPr>
          <w:t>GIS Data Upload and Settings</w:t>
        </w:r>
        <w:r w:rsidR="00B938B1">
          <w:rPr>
            <w:noProof/>
            <w:webHidden/>
          </w:rPr>
          <w:tab/>
        </w:r>
        <w:r w:rsidR="00B938B1">
          <w:rPr>
            <w:noProof/>
            <w:webHidden/>
          </w:rPr>
          <w:fldChar w:fldCharType="begin"/>
        </w:r>
        <w:r w:rsidR="00B938B1">
          <w:rPr>
            <w:noProof/>
            <w:webHidden/>
          </w:rPr>
          <w:instrText xml:space="preserve"> PAGEREF _Toc407386670 \h </w:instrText>
        </w:r>
        <w:r w:rsidR="00B938B1">
          <w:rPr>
            <w:noProof/>
            <w:webHidden/>
          </w:rPr>
        </w:r>
        <w:r w:rsidR="00B938B1">
          <w:rPr>
            <w:noProof/>
            <w:webHidden/>
          </w:rPr>
          <w:fldChar w:fldCharType="separate"/>
        </w:r>
        <w:r w:rsidR="00B938B1">
          <w:rPr>
            <w:noProof/>
            <w:webHidden/>
          </w:rPr>
          <w:t>7</w:t>
        </w:r>
        <w:r w:rsidR="00B938B1">
          <w:rPr>
            <w:noProof/>
            <w:webHidden/>
          </w:rPr>
          <w:fldChar w:fldCharType="end"/>
        </w:r>
      </w:hyperlink>
    </w:p>
    <w:p w14:paraId="5FBB261A" w14:textId="77777777" w:rsidR="00B938B1" w:rsidRDefault="00594CCE">
      <w:pPr>
        <w:pStyle w:val="TOC2"/>
        <w:tabs>
          <w:tab w:val="right" w:leader="dot" w:pos="9350"/>
        </w:tabs>
        <w:rPr>
          <w:rFonts w:cstheme="minorBidi"/>
          <w:noProof/>
          <w:szCs w:val="22"/>
          <w:lang w:eastAsia="ja-JP"/>
        </w:rPr>
      </w:pPr>
      <w:hyperlink w:anchor="_Toc407386671" w:history="1">
        <w:r w:rsidR="00B938B1" w:rsidRPr="002B709C">
          <w:rPr>
            <w:rStyle w:val="Hyperlink"/>
            <w:noProof/>
          </w:rPr>
          <w:t>Observed Data Upload</w:t>
        </w:r>
        <w:r w:rsidR="00B938B1">
          <w:rPr>
            <w:noProof/>
            <w:webHidden/>
          </w:rPr>
          <w:tab/>
        </w:r>
        <w:r w:rsidR="00B938B1">
          <w:rPr>
            <w:noProof/>
            <w:webHidden/>
          </w:rPr>
          <w:fldChar w:fldCharType="begin"/>
        </w:r>
        <w:r w:rsidR="00B938B1">
          <w:rPr>
            <w:noProof/>
            <w:webHidden/>
          </w:rPr>
          <w:instrText xml:space="preserve"> PAGEREF _Toc407386671 \h </w:instrText>
        </w:r>
        <w:r w:rsidR="00B938B1">
          <w:rPr>
            <w:noProof/>
            <w:webHidden/>
          </w:rPr>
        </w:r>
        <w:r w:rsidR="00B938B1">
          <w:rPr>
            <w:noProof/>
            <w:webHidden/>
          </w:rPr>
          <w:fldChar w:fldCharType="separate"/>
        </w:r>
        <w:r w:rsidR="00B938B1">
          <w:rPr>
            <w:noProof/>
            <w:webHidden/>
          </w:rPr>
          <w:t>8</w:t>
        </w:r>
        <w:r w:rsidR="00B938B1">
          <w:rPr>
            <w:noProof/>
            <w:webHidden/>
          </w:rPr>
          <w:fldChar w:fldCharType="end"/>
        </w:r>
      </w:hyperlink>
    </w:p>
    <w:p w14:paraId="29B1AA22" w14:textId="77777777" w:rsidR="00B938B1" w:rsidRDefault="00594CCE">
      <w:pPr>
        <w:pStyle w:val="TOC2"/>
        <w:tabs>
          <w:tab w:val="right" w:leader="dot" w:pos="9350"/>
        </w:tabs>
        <w:rPr>
          <w:rFonts w:cstheme="minorBidi"/>
          <w:noProof/>
          <w:szCs w:val="22"/>
          <w:lang w:eastAsia="ja-JP"/>
        </w:rPr>
      </w:pPr>
      <w:hyperlink w:anchor="_Toc407386672" w:history="1">
        <w:r w:rsidR="00B938B1" w:rsidRPr="002B709C">
          <w:rPr>
            <w:rStyle w:val="Hyperlink"/>
            <w:noProof/>
          </w:rPr>
          <w:t>Additional Configurations</w:t>
        </w:r>
        <w:r w:rsidR="00B938B1">
          <w:rPr>
            <w:noProof/>
            <w:webHidden/>
          </w:rPr>
          <w:tab/>
        </w:r>
        <w:r w:rsidR="00B938B1">
          <w:rPr>
            <w:noProof/>
            <w:webHidden/>
          </w:rPr>
          <w:fldChar w:fldCharType="begin"/>
        </w:r>
        <w:r w:rsidR="00B938B1">
          <w:rPr>
            <w:noProof/>
            <w:webHidden/>
          </w:rPr>
          <w:instrText xml:space="preserve"> PAGEREF _Toc407386672 \h </w:instrText>
        </w:r>
        <w:r w:rsidR="00B938B1">
          <w:rPr>
            <w:noProof/>
            <w:webHidden/>
          </w:rPr>
        </w:r>
        <w:r w:rsidR="00B938B1">
          <w:rPr>
            <w:noProof/>
            <w:webHidden/>
          </w:rPr>
          <w:fldChar w:fldCharType="separate"/>
        </w:r>
        <w:r w:rsidR="00B938B1">
          <w:rPr>
            <w:noProof/>
            <w:webHidden/>
          </w:rPr>
          <w:t>9</w:t>
        </w:r>
        <w:r w:rsidR="00B938B1">
          <w:rPr>
            <w:noProof/>
            <w:webHidden/>
          </w:rPr>
          <w:fldChar w:fldCharType="end"/>
        </w:r>
      </w:hyperlink>
    </w:p>
    <w:p w14:paraId="1FD8A967" w14:textId="77777777" w:rsidR="00B938B1" w:rsidRDefault="00594CCE">
      <w:pPr>
        <w:pStyle w:val="TOC2"/>
        <w:tabs>
          <w:tab w:val="right" w:leader="dot" w:pos="9350"/>
        </w:tabs>
        <w:rPr>
          <w:rFonts w:cstheme="minorBidi"/>
          <w:noProof/>
          <w:szCs w:val="22"/>
          <w:lang w:eastAsia="ja-JP"/>
        </w:rPr>
      </w:pPr>
      <w:hyperlink w:anchor="_Toc407386673" w:history="1">
        <w:r w:rsidR="00B938B1" w:rsidRPr="002B709C">
          <w:rPr>
            <w:rStyle w:val="Hyperlink"/>
            <w:noProof/>
          </w:rPr>
          <w:t>Transit Map</w:t>
        </w:r>
        <w:r w:rsidR="00B938B1">
          <w:rPr>
            <w:noProof/>
            <w:webHidden/>
          </w:rPr>
          <w:tab/>
        </w:r>
        <w:r w:rsidR="00B938B1">
          <w:rPr>
            <w:noProof/>
            <w:webHidden/>
          </w:rPr>
          <w:fldChar w:fldCharType="begin"/>
        </w:r>
        <w:r w:rsidR="00B938B1">
          <w:rPr>
            <w:noProof/>
            <w:webHidden/>
          </w:rPr>
          <w:instrText xml:space="preserve"> PAGEREF _Toc407386673 \h </w:instrText>
        </w:r>
        <w:r w:rsidR="00B938B1">
          <w:rPr>
            <w:noProof/>
            <w:webHidden/>
          </w:rPr>
        </w:r>
        <w:r w:rsidR="00B938B1">
          <w:rPr>
            <w:noProof/>
            <w:webHidden/>
          </w:rPr>
          <w:fldChar w:fldCharType="separate"/>
        </w:r>
        <w:r w:rsidR="00B938B1">
          <w:rPr>
            <w:noProof/>
            <w:webHidden/>
          </w:rPr>
          <w:t>10</w:t>
        </w:r>
        <w:r w:rsidR="00B938B1">
          <w:rPr>
            <w:noProof/>
            <w:webHidden/>
          </w:rPr>
          <w:fldChar w:fldCharType="end"/>
        </w:r>
      </w:hyperlink>
    </w:p>
    <w:p w14:paraId="55E7A018" w14:textId="77777777" w:rsidR="00B938B1" w:rsidRDefault="00594CCE">
      <w:pPr>
        <w:pStyle w:val="TOC2"/>
        <w:tabs>
          <w:tab w:val="right" w:leader="dot" w:pos="9350"/>
        </w:tabs>
        <w:rPr>
          <w:rFonts w:cstheme="minorBidi"/>
          <w:noProof/>
          <w:szCs w:val="22"/>
          <w:lang w:eastAsia="ja-JP"/>
        </w:rPr>
      </w:pPr>
      <w:hyperlink w:anchor="_Toc407386674" w:history="1">
        <w:r w:rsidR="00B938B1" w:rsidRPr="002B709C">
          <w:rPr>
            <w:rStyle w:val="Hyperlink"/>
            <w:noProof/>
          </w:rPr>
          <w:t>Indicator Calculations</w:t>
        </w:r>
        <w:r w:rsidR="00B938B1">
          <w:rPr>
            <w:noProof/>
            <w:webHidden/>
          </w:rPr>
          <w:tab/>
        </w:r>
        <w:r w:rsidR="00B938B1">
          <w:rPr>
            <w:noProof/>
            <w:webHidden/>
          </w:rPr>
          <w:fldChar w:fldCharType="begin"/>
        </w:r>
        <w:r w:rsidR="00B938B1">
          <w:rPr>
            <w:noProof/>
            <w:webHidden/>
          </w:rPr>
          <w:instrText xml:space="preserve"> PAGEREF _Toc407386674 \h </w:instrText>
        </w:r>
        <w:r w:rsidR="00B938B1">
          <w:rPr>
            <w:noProof/>
            <w:webHidden/>
          </w:rPr>
        </w:r>
        <w:r w:rsidR="00B938B1">
          <w:rPr>
            <w:noProof/>
            <w:webHidden/>
          </w:rPr>
          <w:fldChar w:fldCharType="separate"/>
        </w:r>
        <w:r w:rsidR="00B938B1">
          <w:rPr>
            <w:noProof/>
            <w:webHidden/>
          </w:rPr>
          <w:t>11</w:t>
        </w:r>
        <w:r w:rsidR="00B938B1">
          <w:rPr>
            <w:noProof/>
            <w:webHidden/>
          </w:rPr>
          <w:fldChar w:fldCharType="end"/>
        </w:r>
      </w:hyperlink>
    </w:p>
    <w:p w14:paraId="31F5A418" w14:textId="77777777" w:rsidR="00B938B1" w:rsidRDefault="00594CCE">
      <w:pPr>
        <w:pStyle w:val="TOC2"/>
        <w:tabs>
          <w:tab w:val="right" w:leader="dot" w:pos="9350"/>
        </w:tabs>
        <w:rPr>
          <w:rFonts w:cstheme="minorBidi"/>
          <w:noProof/>
          <w:szCs w:val="22"/>
          <w:lang w:eastAsia="ja-JP"/>
        </w:rPr>
      </w:pPr>
      <w:hyperlink w:anchor="_Toc407386675" w:history="1">
        <w:r w:rsidR="00B938B1" w:rsidRPr="002B709C">
          <w:rPr>
            <w:rStyle w:val="Hyperlink"/>
            <w:noProof/>
          </w:rPr>
          <w:t>Indicator Results</w:t>
        </w:r>
        <w:r w:rsidR="00B938B1">
          <w:rPr>
            <w:noProof/>
            <w:webHidden/>
          </w:rPr>
          <w:tab/>
        </w:r>
        <w:r w:rsidR="00B938B1">
          <w:rPr>
            <w:noProof/>
            <w:webHidden/>
          </w:rPr>
          <w:fldChar w:fldCharType="begin"/>
        </w:r>
        <w:r w:rsidR="00B938B1">
          <w:rPr>
            <w:noProof/>
            <w:webHidden/>
          </w:rPr>
          <w:instrText xml:space="preserve"> PAGEREF _Toc407386675 \h </w:instrText>
        </w:r>
        <w:r w:rsidR="00B938B1">
          <w:rPr>
            <w:noProof/>
            <w:webHidden/>
          </w:rPr>
        </w:r>
        <w:r w:rsidR="00B938B1">
          <w:rPr>
            <w:noProof/>
            <w:webHidden/>
          </w:rPr>
          <w:fldChar w:fldCharType="separate"/>
        </w:r>
        <w:r w:rsidR="00B938B1">
          <w:rPr>
            <w:noProof/>
            <w:webHidden/>
          </w:rPr>
          <w:t>13</w:t>
        </w:r>
        <w:r w:rsidR="00B938B1">
          <w:rPr>
            <w:noProof/>
            <w:webHidden/>
          </w:rPr>
          <w:fldChar w:fldCharType="end"/>
        </w:r>
      </w:hyperlink>
    </w:p>
    <w:p w14:paraId="37A4EB5C" w14:textId="77777777" w:rsidR="00B938B1" w:rsidRDefault="00594CCE">
      <w:pPr>
        <w:pStyle w:val="TOC1"/>
        <w:tabs>
          <w:tab w:val="right" w:leader="dot" w:pos="9350"/>
        </w:tabs>
        <w:rPr>
          <w:rFonts w:cstheme="minorBidi"/>
          <w:noProof/>
          <w:szCs w:val="22"/>
          <w:lang w:eastAsia="ja-JP"/>
        </w:rPr>
      </w:pPr>
      <w:hyperlink w:anchor="_Toc407386676" w:history="1">
        <w:r w:rsidR="00B938B1" w:rsidRPr="002B709C">
          <w:rPr>
            <w:rStyle w:val="Hyperlink"/>
            <w:noProof/>
          </w:rPr>
          <w:t>Scenario Building</w:t>
        </w:r>
        <w:r w:rsidR="00B938B1">
          <w:rPr>
            <w:noProof/>
            <w:webHidden/>
          </w:rPr>
          <w:tab/>
        </w:r>
        <w:r w:rsidR="00B938B1">
          <w:rPr>
            <w:noProof/>
            <w:webHidden/>
          </w:rPr>
          <w:fldChar w:fldCharType="begin"/>
        </w:r>
        <w:r w:rsidR="00B938B1">
          <w:rPr>
            <w:noProof/>
            <w:webHidden/>
          </w:rPr>
          <w:instrText xml:space="preserve"> PAGEREF _Toc407386676 \h </w:instrText>
        </w:r>
        <w:r w:rsidR="00B938B1">
          <w:rPr>
            <w:noProof/>
            <w:webHidden/>
          </w:rPr>
        </w:r>
        <w:r w:rsidR="00B938B1">
          <w:rPr>
            <w:noProof/>
            <w:webHidden/>
          </w:rPr>
          <w:fldChar w:fldCharType="separate"/>
        </w:r>
        <w:r w:rsidR="00B938B1">
          <w:rPr>
            <w:noProof/>
            <w:webHidden/>
          </w:rPr>
          <w:t>15</w:t>
        </w:r>
        <w:r w:rsidR="00B938B1">
          <w:rPr>
            <w:noProof/>
            <w:webHidden/>
          </w:rPr>
          <w:fldChar w:fldCharType="end"/>
        </w:r>
      </w:hyperlink>
    </w:p>
    <w:p w14:paraId="4CE5FC91" w14:textId="77777777" w:rsidR="00B938B1" w:rsidRDefault="00594CCE">
      <w:pPr>
        <w:pStyle w:val="TOC2"/>
        <w:tabs>
          <w:tab w:val="right" w:leader="dot" w:pos="9350"/>
        </w:tabs>
        <w:rPr>
          <w:rFonts w:cstheme="minorBidi"/>
          <w:noProof/>
          <w:szCs w:val="22"/>
          <w:lang w:eastAsia="ja-JP"/>
        </w:rPr>
      </w:pPr>
      <w:hyperlink w:anchor="_Toc407386677" w:history="1">
        <w:r w:rsidR="00B938B1" w:rsidRPr="002B709C">
          <w:rPr>
            <w:rStyle w:val="Hyperlink"/>
            <w:noProof/>
          </w:rPr>
          <w:t>Creating a Scenario</w:t>
        </w:r>
        <w:r w:rsidR="00B938B1">
          <w:rPr>
            <w:noProof/>
            <w:webHidden/>
          </w:rPr>
          <w:tab/>
        </w:r>
        <w:r w:rsidR="00B938B1">
          <w:rPr>
            <w:noProof/>
            <w:webHidden/>
          </w:rPr>
          <w:fldChar w:fldCharType="begin"/>
        </w:r>
        <w:r w:rsidR="00B938B1">
          <w:rPr>
            <w:noProof/>
            <w:webHidden/>
          </w:rPr>
          <w:instrText xml:space="preserve"> PAGEREF _Toc407386677 \h </w:instrText>
        </w:r>
        <w:r w:rsidR="00B938B1">
          <w:rPr>
            <w:noProof/>
            <w:webHidden/>
          </w:rPr>
        </w:r>
        <w:r w:rsidR="00B938B1">
          <w:rPr>
            <w:noProof/>
            <w:webHidden/>
          </w:rPr>
          <w:fldChar w:fldCharType="separate"/>
        </w:r>
        <w:r w:rsidR="00B938B1">
          <w:rPr>
            <w:noProof/>
            <w:webHidden/>
          </w:rPr>
          <w:t>15</w:t>
        </w:r>
        <w:r w:rsidR="00B938B1">
          <w:rPr>
            <w:noProof/>
            <w:webHidden/>
          </w:rPr>
          <w:fldChar w:fldCharType="end"/>
        </w:r>
      </w:hyperlink>
    </w:p>
    <w:p w14:paraId="2E171FD8" w14:textId="77777777" w:rsidR="00B938B1" w:rsidRDefault="00594CCE">
      <w:pPr>
        <w:pStyle w:val="TOC2"/>
        <w:tabs>
          <w:tab w:val="right" w:leader="dot" w:pos="9350"/>
        </w:tabs>
        <w:rPr>
          <w:rFonts w:cstheme="minorBidi"/>
          <w:noProof/>
          <w:szCs w:val="22"/>
          <w:lang w:eastAsia="ja-JP"/>
        </w:rPr>
      </w:pPr>
      <w:hyperlink w:anchor="_Toc407386678" w:history="1">
        <w:r w:rsidR="00B938B1" w:rsidRPr="002B709C">
          <w:rPr>
            <w:rStyle w:val="Hyperlink"/>
            <w:noProof/>
          </w:rPr>
          <w:t>Creating Routes</w:t>
        </w:r>
        <w:r w:rsidR="00B938B1">
          <w:rPr>
            <w:noProof/>
            <w:webHidden/>
          </w:rPr>
          <w:tab/>
        </w:r>
        <w:r w:rsidR="00B938B1">
          <w:rPr>
            <w:noProof/>
            <w:webHidden/>
          </w:rPr>
          <w:fldChar w:fldCharType="begin"/>
        </w:r>
        <w:r w:rsidR="00B938B1">
          <w:rPr>
            <w:noProof/>
            <w:webHidden/>
          </w:rPr>
          <w:instrText xml:space="preserve"> PAGEREF _Toc407386678 \h </w:instrText>
        </w:r>
        <w:r w:rsidR="00B938B1">
          <w:rPr>
            <w:noProof/>
            <w:webHidden/>
          </w:rPr>
        </w:r>
        <w:r w:rsidR="00B938B1">
          <w:rPr>
            <w:noProof/>
            <w:webHidden/>
          </w:rPr>
          <w:fldChar w:fldCharType="separate"/>
        </w:r>
        <w:r w:rsidR="00B938B1">
          <w:rPr>
            <w:noProof/>
            <w:webHidden/>
          </w:rPr>
          <w:t>16</w:t>
        </w:r>
        <w:r w:rsidR="00B938B1">
          <w:rPr>
            <w:noProof/>
            <w:webHidden/>
          </w:rPr>
          <w:fldChar w:fldCharType="end"/>
        </w:r>
      </w:hyperlink>
    </w:p>
    <w:p w14:paraId="482D5ACA" w14:textId="77777777" w:rsidR="00B938B1" w:rsidRDefault="00594CCE">
      <w:pPr>
        <w:pStyle w:val="TOC2"/>
        <w:tabs>
          <w:tab w:val="right" w:leader="dot" w:pos="9350"/>
        </w:tabs>
        <w:rPr>
          <w:rFonts w:cstheme="minorBidi"/>
          <w:noProof/>
          <w:szCs w:val="22"/>
          <w:lang w:eastAsia="ja-JP"/>
        </w:rPr>
      </w:pPr>
      <w:hyperlink w:anchor="_Toc407386679" w:history="1">
        <w:r w:rsidR="00B938B1" w:rsidRPr="002B709C">
          <w:rPr>
            <w:rStyle w:val="Hyperlink"/>
            <w:noProof/>
          </w:rPr>
          <w:t>Finishing and Calculating Indicator Results</w:t>
        </w:r>
        <w:r w:rsidR="00B938B1">
          <w:rPr>
            <w:noProof/>
            <w:webHidden/>
          </w:rPr>
          <w:tab/>
        </w:r>
        <w:r w:rsidR="00B938B1">
          <w:rPr>
            <w:noProof/>
            <w:webHidden/>
          </w:rPr>
          <w:fldChar w:fldCharType="begin"/>
        </w:r>
        <w:r w:rsidR="00B938B1">
          <w:rPr>
            <w:noProof/>
            <w:webHidden/>
          </w:rPr>
          <w:instrText xml:space="preserve"> PAGEREF _Toc407386679 \h </w:instrText>
        </w:r>
        <w:r w:rsidR="00B938B1">
          <w:rPr>
            <w:noProof/>
            <w:webHidden/>
          </w:rPr>
        </w:r>
        <w:r w:rsidR="00B938B1">
          <w:rPr>
            <w:noProof/>
            <w:webHidden/>
          </w:rPr>
          <w:fldChar w:fldCharType="separate"/>
        </w:r>
        <w:r w:rsidR="00B938B1">
          <w:rPr>
            <w:noProof/>
            <w:webHidden/>
          </w:rPr>
          <w:t>19</w:t>
        </w:r>
        <w:r w:rsidR="00B938B1">
          <w:rPr>
            <w:noProof/>
            <w:webHidden/>
          </w:rPr>
          <w:fldChar w:fldCharType="end"/>
        </w:r>
      </w:hyperlink>
    </w:p>
    <w:p w14:paraId="0F00CF80" w14:textId="77777777" w:rsidR="00B938B1" w:rsidRDefault="00594CCE">
      <w:pPr>
        <w:pStyle w:val="TOC2"/>
        <w:tabs>
          <w:tab w:val="right" w:leader="dot" w:pos="9350"/>
        </w:tabs>
        <w:rPr>
          <w:rFonts w:cstheme="minorBidi"/>
          <w:noProof/>
          <w:szCs w:val="22"/>
          <w:lang w:eastAsia="ja-JP"/>
        </w:rPr>
      </w:pPr>
      <w:hyperlink w:anchor="_Toc407386680" w:history="1">
        <w:r w:rsidR="00B938B1" w:rsidRPr="002B709C">
          <w:rPr>
            <w:rStyle w:val="Hyperlink"/>
            <w:noProof/>
          </w:rPr>
          <w:t>Multi-User Support</w:t>
        </w:r>
        <w:r w:rsidR="00B938B1">
          <w:rPr>
            <w:noProof/>
            <w:webHidden/>
          </w:rPr>
          <w:tab/>
        </w:r>
        <w:r w:rsidR="00B938B1">
          <w:rPr>
            <w:noProof/>
            <w:webHidden/>
          </w:rPr>
          <w:fldChar w:fldCharType="begin"/>
        </w:r>
        <w:r w:rsidR="00B938B1">
          <w:rPr>
            <w:noProof/>
            <w:webHidden/>
          </w:rPr>
          <w:instrText xml:space="preserve"> PAGEREF _Toc407386680 \h </w:instrText>
        </w:r>
        <w:r w:rsidR="00B938B1">
          <w:rPr>
            <w:noProof/>
            <w:webHidden/>
          </w:rPr>
        </w:r>
        <w:r w:rsidR="00B938B1">
          <w:rPr>
            <w:noProof/>
            <w:webHidden/>
          </w:rPr>
          <w:fldChar w:fldCharType="separate"/>
        </w:r>
        <w:r w:rsidR="00B938B1">
          <w:rPr>
            <w:noProof/>
            <w:webHidden/>
          </w:rPr>
          <w:t>20</w:t>
        </w:r>
        <w:r w:rsidR="00B938B1">
          <w:rPr>
            <w:noProof/>
            <w:webHidden/>
          </w:rPr>
          <w:fldChar w:fldCharType="end"/>
        </w:r>
      </w:hyperlink>
    </w:p>
    <w:p w14:paraId="2D252C5B" w14:textId="77777777" w:rsidR="00B938B1" w:rsidRDefault="00594CCE">
      <w:pPr>
        <w:pStyle w:val="TOC1"/>
        <w:tabs>
          <w:tab w:val="right" w:leader="dot" w:pos="9350"/>
        </w:tabs>
        <w:rPr>
          <w:rFonts w:cstheme="minorBidi"/>
          <w:noProof/>
          <w:szCs w:val="22"/>
          <w:lang w:eastAsia="ja-JP"/>
        </w:rPr>
      </w:pPr>
      <w:hyperlink w:anchor="_Toc407386681" w:history="1">
        <w:r w:rsidR="00B938B1" w:rsidRPr="002B709C">
          <w:rPr>
            <w:rStyle w:val="Hyperlink"/>
            <w:noProof/>
          </w:rPr>
          <w:t>Acknowledgements</w:t>
        </w:r>
        <w:r w:rsidR="00B938B1">
          <w:rPr>
            <w:noProof/>
            <w:webHidden/>
          </w:rPr>
          <w:tab/>
        </w:r>
        <w:r w:rsidR="00B938B1">
          <w:rPr>
            <w:noProof/>
            <w:webHidden/>
          </w:rPr>
          <w:fldChar w:fldCharType="begin"/>
        </w:r>
        <w:r w:rsidR="00B938B1">
          <w:rPr>
            <w:noProof/>
            <w:webHidden/>
          </w:rPr>
          <w:instrText xml:space="preserve"> PAGEREF _Toc407386681 \h </w:instrText>
        </w:r>
        <w:r w:rsidR="00B938B1">
          <w:rPr>
            <w:noProof/>
            <w:webHidden/>
          </w:rPr>
        </w:r>
        <w:r w:rsidR="00B938B1">
          <w:rPr>
            <w:noProof/>
            <w:webHidden/>
          </w:rPr>
          <w:fldChar w:fldCharType="separate"/>
        </w:r>
        <w:r w:rsidR="00B938B1">
          <w:rPr>
            <w:noProof/>
            <w:webHidden/>
          </w:rPr>
          <w:t>21</w:t>
        </w:r>
        <w:r w:rsidR="00B938B1">
          <w:rPr>
            <w:noProof/>
            <w:webHidden/>
          </w:rPr>
          <w:fldChar w:fldCharType="end"/>
        </w:r>
      </w:hyperlink>
    </w:p>
    <w:p w14:paraId="3871417C" w14:textId="77777777" w:rsidR="00B95D44" w:rsidRDefault="00B95D44" w:rsidP="00B95D44">
      <w:r>
        <w:fldChar w:fldCharType="end"/>
      </w:r>
    </w:p>
    <w:p w14:paraId="6BE9F854" w14:textId="77777777" w:rsidR="00B95D44" w:rsidRDefault="00B95D44">
      <w:r>
        <w:br w:type="page"/>
      </w:r>
    </w:p>
    <w:p w14:paraId="09E896E5" w14:textId="39CE4C12" w:rsidR="00B95D44" w:rsidRPr="008C04F8" w:rsidRDefault="00246439" w:rsidP="00B95D44">
      <w:pPr>
        <w:rPr>
          <w:rFonts w:ascii="Calibri Light" w:hAnsi="Calibri Light"/>
          <w:color w:val="000000" w:themeColor="text1"/>
          <w:sz w:val="44"/>
          <w:szCs w:val="44"/>
        </w:rPr>
      </w:pPr>
      <w:r w:rsidRPr="008C04F8">
        <w:rPr>
          <w:rFonts w:ascii="Calibri Light" w:hAnsi="Calibri Light"/>
          <w:color w:val="000000" w:themeColor="text1"/>
          <w:sz w:val="44"/>
          <w:szCs w:val="44"/>
        </w:rPr>
        <w:lastRenderedPageBreak/>
        <w:t>Open Transit Indicators</w:t>
      </w:r>
    </w:p>
    <w:p w14:paraId="3AF183B7" w14:textId="5CCF7298" w:rsidR="00535FF3" w:rsidRPr="008C04F8" w:rsidRDefault="00EF047D" w:rsidP="00535FF3">
      <w:pPr>
        <w:rPr>
          <w:rFonts w:ascii="Calibri Light" w:hAnsi="Calibri Light"/>
          <w:color w:val="7F7F7F" w:themeColor="text1" w:themeTint="80"/>
          <w:sz w:val="44"/>
          <w:szCs w:val="44"/>
        </w:rPr>
      </w:pPr>
      <w:r w:rsidRPr="008C04F8">
        <w:rPr>
          <w:rFonts w:ascii="Calibri Light" w:hAnsi="Calibri Light"/>
          <w:color w:val="7F7F7F" w:themeColor="text1" w:themeTint="80"/>
          <w:sz w:val="44"/>
          <w:szCs w:val="44"/>
        </w:rPr>
        <w:t>End Users’</w:t>
      </w:r>
      <w:r w:rsidR="00246439" w:rsidRPr="008C04F8">
        <w:rPr>
          <w:rFonts w:ascii="Calibri Light" w:hAnsi="Calibri Light"/>
          <w:color w:val="7F7F7F" w:themeColor="text1" w:themeTint="80"/>
          <w:sz w:val="44"/>
          <w:szCs w:val="44"/>
        </w:rPr>
        <w:t xml:space="preserve"> Guide</w:t>
      </w:r>
    </w:p>
    <w:p w14:paraId="5E56E9FB" w14:textId="77777777" w:rsidR="00535FF3" w:rsidRPr="00521EDD" w:rsidRDefault="00535FF3" w:rsidP="00535FF3">
      <w:pPr>
        <w:rPr>
          <w:color w:val="7F7F7F" w:themeColor="text1" w:themeTint="80"/>
        </w:rPr>
      </w:pPr>
    </w:p>
    <w:p w14:paraId="475B2E9B" w14:textId="77777777" w:rsidR="00DB7E58" w:rsidRDefault="00AF6EC1" w:rsidP="00DB7E58">
      <w:pPr>
        <w:pStyle w:val="Heading1"/>
      </w:pPr>
      <w:bookmarkStart w:id="3" w:name="_Toc407386661"/>
      <w:bookmarkEnd w:id="2"/>
      <w:r>
        <w:t>Introduction</w:t>
      </w:r>
      <w:bookmarkEnd w:id="3"/>
    </w:p>
    <w:p w14:paraId="1017C3C8" w14:textId="431B2C13" w:rsidR="00AF6EC1" w:rsidRDefault="00AF6EC1" w:rsidP="00AF6EC1">
      <w:r>
        <w:t xml:space="preserve">This manual is intended for the </w:t>
      </w:r>
      <w:r w:rsidR="00EF047D">
        <w:t>of</w:t>
      </w:r>
      <w:r>
        <w:t xml:space="preserve"> the Open Transit Indicators</w:t>
      </w:r>
      <w:r w:rsidR="0054707E">
        <w:t xml:space="preserve"> (OTI)</w:t>
      </w:r>
      <w:r>
        <w:t xml:space="preserve"> application. </w:t>
      </w:r>
      <w:r w:rsidR="00EF047D">
        <w:t>Administrators</w:t>
      </w:r>
      <w:r>
        <w:t xml:space="preserve"> of the application may refer to </w:t>
      </w:r>
      <w:r w:rsidR="005E5905">
        <w:t xml:space="preserve">the </w:t>
      </w:r>
      <w:r w:rsidR="00EF047D">
        <w:t>System Administrators’</w:t>
      </w:r>
      <w:r>
        <w:t xml:space="preserve"> Manual.</w:t>
      </w:r>
      <w:r w:rsidR="0054707E">
        <w:t xml:space="preserve"> This manual is written to serve as both a tutorial and a reference. By following the steps outlined below, a user new to OTI can learn to configure and use the system. </w:t>
      </w:r>
    </w:p>
    <w:p w14:paraId="51EA6068" w14:textId="77777777" w:rsidR="004C1539" w:rsidRDefault="004C1539" w:rsidP="00AF6EC1"/>
    <w:p w14:paraId="7ABE9077" w14:textId="35A68E4B" w:rsidR="00AF6EC1" w:rsidRDefault="00EF047D" w:rsidP="00AF6EC1">
      <w:pPr>
        <w:pStyle w:val="Heading1"/>
      </w:pPr>
      <w:bookmarkStart w:id="4" w:name="_Toc407386662"/>
      <w:r>
        <w:t>Browser</w:t>
      </w:r>
      <w:r w:rsidR="00AF6EC1">
        <w:t xml:space="preserve"> Requirements</w:t>
      </w:r>
      <w:bookmarkEnd w:id="4"/>
    </w:p>
    <w:p w14:paraId="58F216FF" w14:textId="77777777" w:rsidR="0054707E" w:rsidRDefault="0054707E" w:rsidP="00EF047D">
      <w:r>
        <w:t>OTI runs in modern browsers. The application makes extensive use of asynchronous requests and JavaScript, and so JavaScript must be enabled in the browser. Supported browsers (December 2014):</w:t>
      </w:r>
    </w:p>
    <w:p w14:paraId="1D32C245" w14:textId="53F02069" w:rsidR="00246439" w:rsidRDefault="0054707E" w:rsidP="0054707E">
      <w:pPr>
        <w:pStyle w:val="ListParagraph"/>
        <w:numPr>
          <w:ilvl w:val="0"/>
          <w:numId w:val="40"/>
        </w:numPr>
      </w:pPr>
      <w:r>
        <w:t>Google Chrome</w:t>
      </w:r>
      <w:r w:rsidR="00D75064">
        <w:t xml:space="preserve"> 36+</w:t>
      </w:r>
    </w:p>
    <w:p w14:paraId="116E27CE" w14:textId="7C6303DF" w:rsidR="0054707E" w:rsidRDefault="0054707E" w:rsidP="0054707E">
      <w:pPr>
        <w:pStyle w:val="ListParagraph"/>
        <w:numPr>
          <w:ilvl w:val="0"/>
          <w:numId w:val="40"/>
        </w:numPr>
      </w:pPr>
      <w:r>
        <w:t xml:space="preserve">Mozilla Firefox </w:t>
      </w:r>
      <w:r w:rsidR="00D75064">
        <w:t>31+</w:t>
      </w:r>
    </w:p>
    <w:p w14:paraId="0EF71FAF" w14:textId="420CB405" w:rsidR="0054707E" w:rsidRDefault="0054707E" w:rsidP="0054707E">
      <w:pPr>
        <w:pStyle w:val="ListParagraph"/>
        <w:numPr>
          <w:ilvl w:val="0"/>
          <w:numId w:val="40"/>
        </w:numPr>
      </w:pPr>
      <w:r>
        <w:t>M</w:t>
      </w:r>
      <w:r w:rsidR="00D75064">
        <w:t>icrosoft Internet Explorer 10-11</w:t>
      </w:r>
    </w:p>
    <w:p w14:paraId="1256B3E1" w14:textId="5DFF12C7" w:rsidR="0054707E" w:rsidRDefault="0054707E" w:rsidP="0054707E">
      <w:pPr>
        <w:pStyle w:val="ListParagraph"/>
        <w:numPr>
          <w:ilvl w:val="0"/>
          <w:numId w:val="40"/>
        </w:numPr>
      </w:pPr>
      <w:r>
        <w:t>Apple Safari</w:t>
      </w:r>
      <w:r w:rsidR="00D75064">
        <w:t xml:space="preserve"> 7-8</w:t>
      </w:r>
    </w:p>
    <w:p w14:paraId="574394AA" w14:textId="3A840B66" w:rsidR="0054707E" w:rsidRDefault="0054707E" w:rsidP="0054707E">
      <w:r>
        <w:t>The application may work in certain tablet browsers, but it was designed and intended for full desktop browsers.</w:t>
      </w:r>
    </w:p>
    <w:p w14:paraId="5113DE59" w14:textId="77777777" w:rsidR="004C1539" w:rsidRDefault="004C1539" w:rsidP="004C1539"/>
    <w:p w14:paraId="644D8F63" w14:textId="47C5E6D0" w:rsidR="00EF047D" w:rsidRDefault="00EF047D" w:rsidP="00EF047D">
      <w:pPr>
        <w:pStyle w:val="Heading1"/>
      </w:pPr>
      <w:bookmarkStart w:id="5" w:name="_Toc407386663"/>
      <w:r>
        <w:t>Feature Overview</w:t>
      </w:r>
      <w:bookmarkEnd w:id="5"/>
    </w:p>
    <w:p w14:paraId="1D8050A9" w14:textId="323294DD" w:rsidR="00D75064" w:rsidRDefault="00D75064" w:rsidP="00D75064">
      <w:r>
        <w:t>OTI is a web application designed to let public transit system administrators understand performance and accessibility metrics based on system GTFS data and other geographic data. It also provides a platform to sketch modifications to the transit system, calculate the same metrics on the scenario, and view the results side-by-side.</w:t>
      </w:r>
    </w:p>
    <w:p w14:paraId="5F538F5C" w14:textId="77777777" w:rsidR="00857B71" w:rsidRDefault="00857B71" w:rsidP="00D75064"/>
    <w:p w14:paraId="23AFA83F" w14:textId="4AC3B393" w:rsidR="00857B71" w:rsidRDefault="00857B71" w:rsidP="00857B71">
      <w:pPr>
        <w:pStyle w:val="Heading2"/>
      </w:pPr>
      <w:bookmarkStart w:id="6" w:name="_Toc407386664"/>
      <w:r>
        <w:t>GTFS and GIS Data Integration</w:t>
      </w:r>
      <w:bookmarkEnd w:id="6"/>
    </w:p>
    <w:p w14:paraId="693BC0A6" w14:textId="77777777" w:rsidR="00091204" w:rsidRDefault="00091204" w:rsidP="00091204"/>
    <w:p w14:paraId="0F03E3FF" w14:textId="0352AF37" w:rsidR="00091204" w:rsidRDefault="00091204" w:rsidP="00091204">
      <w:r w:rsidRPr="00091204">
        <w:rPr>
          <w:b/>
        </w:rPr>
        <w:t>Required data:</w:t>
      </w:r>
      <w:r>
        <w:t xml:space="preserve"> GTFS</w:t>
      </w:r>
    </w:p>
    <w:p w14:paraId="4E7F43A3" w14:textId="5313174F" w:rsidR="00091204" w:rsidRDefault="00091204" w:rsidP="00091204">
      <w:r w:rsidRPr="00091204">
        <w:rPr>
          <w:b/>
        </w:rPr>
        <w:t xml:space="preserve">Optional data: </w:t>
      </w:r>
      <w:r>
        <w:t xml:space="preserve">GIS boundaries, GIS demographics, </w:t>
      </w:r>
      <w:proofErr w:type="spellStart"/>
      <w:r>
        <w:t>TransitTime</w:t>
      </w:r>
      <w:proofErr w:type="spellEnd"/>
      <w:r>
        <w:t xml:space="preserve"> data</w:t>
      </w:r>
    </w:p>
    <w:p w14:paraId="47D1B4D4" w14:textId="77777777" w:rsidR="00091204" w:rsidRPr="00091204" w:rsidRDefault="00091204" w:rsidP="00091204"/>
    <w:p w14:paraId="49A1443D" w14:textId="7B0958F5" w:rsidR="00857B71" w:rsidRDefault="00857B71" w:rsidP="00857B71">
      <w:r>
        <w:t>OTI validates and maps GTFS data and GIS data. When GTFS data is initially imported, the application runs a validator to check for common GTFS errors before storing the data in an internal database. The application then identifies where in the world the transit system is located, and chooses the best local coordinate system in which to store the data. Because the system performs spatial calculations, it is important to use a coordinate system that accurately represents distance and area. OTI chooses a Universal Transverse Mercator (UTM)</w:t>
      </w:r>
      <w:r w:rsidR="00A20C43">
        <w:t xml:space="preserve"> based on the latitude and longitude of the GTFS</w:t>
      </w:r>
      <w:r w:rsidR="00EB7863">
        <w:t xml:space="preserve"> data.</w:t>
      </w:r>
    </w:p>
    <w:p w14:paraId="30139A0B" w14:textId="77777777" w:rsidR="00EB7863" w:rsidRDefault="00EB7863" w:rsidP="00857B71"/>
    <w:p w14:paraId="30A69B5A" w14:textId="7F1A9BF1" w:rsidR="00EB7863" w:rsidRDefault="00EB7863" w:rsidP="00857B71">
      <w:r>
        <w:lastRenderedPageBreak/>
        <w:t xml:space="preserve">OTI can also calculate metrics using GIS data. It uses two boundary files </w:t>
      </w:r>
      <w:ins w:id="7" w:author="Holly Krambeck" w:date="2015-01-06T10:35:00Z">
        <w:r w:rsidR="00FA4546">
          <w:t xml:space="preserve">(city and metropolitan area boundaries) </w:t>
        </w:r>
      </w:ins>
      <w:r>
        <w:t>and demographic data to support advanced accessibility and performance metrics. The boundary files only need a single polygon per file, with no required attribute data. The demographic data should be provided at the most granular resolution available, and requires three attributes:</w:t>
      </w:r>
    </w:p>
    <w:p w14:paraId="02A2985A" w14:textId="18DE7AA8" w:rsidR="00EB7863" w:rsidRDefault="00EB7863" w:rsidP="00EB7863">
      <w:pPr>
        <w:pStyle w:val="ListParagraph"/>
        <w:numPr>
          <w:ilvl w:val="0"/>
          <w:numId w:val="41"/>
        </w:numPr>
      </w:pPr>
      <w:r>
        <w:t>Population metric 1: the primary population field – may be total population, working-age population</w:t>
      </w:r>
    </w:p>
    <w:p w14:paraId="4B020776" w14:textId="1C4F6827" w:rsidR="00EB7863" w:rsidRDefault="00EB7863" w:rsidP="00EB7863">
      <w:pPr>
        <w:pStyle w:val="ListParagraph"/>
        <w:numPr>
          <w:ilvl w:val="0"/>
          <w:numId w:val="41"/>
        </w:numPr>
      </w:pPr>
      <w:r>
        <w:t>Population metric 2: the secondary (comparison) population field – subset of the population such as low-income, elderly, etc.</w:t>
      </w:r>
    </w:p>
    <w:p w14:paraId="0344DBC5" w14:textId="3D9037A9" w:rsidR="00EB7863" w:rsidRDefault="00EB7863" w:rsidP="00EB7863">
      <w:pPr>
        <w:pStyle w:val="ListParagraph"/>
        <w:numPr>
          <w:ilvl w:val="0"/>
          <w:numId w:val="41"/>
        </w:numPr>
      </w:pPr>
      <w:r>
        <w:t>Destination metric: important destination locations, such as jobs – could also be used for tourism attractions, retail locations, etc.</w:t>
      </w:r>
    </w:p>
    <w:p w14:paraId="6E326E26" w14:textId="77777777" w:rsidR="00091204" w:rsidRDefault="00091204" w:rsidP="00091204">
      <w:pPr>
        <w:pStyle w:val="ListParagraph"/>
      </w:pPr>
    </w:p>
    <w:p w14:paraId="2E55F3A5" w14:textId="1DFE19AE" w:rsidR="00091204" w:rsidRDefault="00091204" w:rsidP="00091204">
      <w:r>
        <w:t>Including GIS data is optional. If it is not present, the system will continue calculating the other metrics with available data.</w:t>
      </w:r>
    </w:p>
    <w:p w14:paraId="7C278411" w14:textId="77777777" w:rsidR="00EB7863" w:rsidRDefault="00EB7863" w:rsidP="00EB7863"/>
    <w:p w14:paraId="62298F93" w14:textId="60B43379" w:rsidR="00EB7863" w:rsidRPr="00857B71" w:rsidRDefault="00EB7863" w:rsidP="00EB7863">
      <w:pPr>
        <w:pStyle w:val="Heading2"/>
      </w:pPr>
      <w:bookmarkStart w:id="8" w:name="_Toc407386665"/>
      <w:r>
        <w:t>Observed Performance Data</w:t>
      </w:r>
      <w:bookmarkEnd w:id="8"/>
    </w:p>
    <w:p w14:paraId="0E82B77D" w14:textId="31216C73" w:rsidR="00EF047D" w:rsidRDefault="006B137E" w:rsidP="004C1539">
      <w:r>
        <w:t xml:space="preserve">OTI accepts data output from </w:t>
      </w:r>
      <w:ins w:id="9" w:author="Holly Krambeck" w:date="2015-01-06T10:37:00Z">
        <w:r w:rsidR="00FA4546">
          <w:t xml:space="preserve">the open source </w:t>
        </w:r>
      </w:ins>
      <w:proofErr w:type="spellStart"/>
      <w:r w:rsidR="000E4F07">
        <w:t>TransitTime</w:t>
      </w:r>
      <w:proofErr w:type="spellEnd"/>
      <w:r w:rsidR="000E4F07">
        <w:t xml:space="preserve"> software</w:t>
      </w:r>
      <w:r w:rsidR="004F050E">
        <w:t xml:space="preserve"> to calculate planned versus actual system performance</w:t>
      </w:r>
      <w:ins w:id="10" w:author="Holly Krambeck" w:date="2015-01-06T10:37:00Z">
        <w:r w:rsidR="00FA4546">
          <w:t xml:space="preserve"> based on vehicle GPS data</w:t>
        </w:r>
      </w:ins>
      <w:r w:rsidR="004F050E">
        <w:t>. More information about this software can be found at:</w:t>
      </w:r>
    </w:p>
    <w:p w14:paraId="0E540674" w14:textId="209D8757" w:rsidR="004F050E" w:rsidRDefault="00594CCE" w:rsidP="004C1539">
      <w:hyperlink r:id="rId13" w:history="1">
        <w:r w:rsidR="004F050E" w:rsidRPr="00D634E2">
          <w:rPr>
            <w:rStyle w:val="Hyperlink"/>
            <w:rFonts w:asciiTheme="minorHAnsi" w:hAnsiTheme="minorHAnsi"/>
          </w:rPr>
          <w:t>https://github.com/WorldBank-Transport/Transitime</w:t>
        </w:r>
      </w:hyperlink>
    </w:p>
    <w:p w14:paraId="1E7219ED" w14:textId="77777777" w:rsidR="00091204" w:rsidRDefault="00091204" w:rsidP="004C1539"/>
    <w:p w14:paraId="1A5965FA" w14:textId="72A9E93B" w:rsidR="00091204" w:rsidRDefault="00091204" w:rsidP="004C1539">
      <w:r>
        <w:t>Including this data is optional. If it is not present, the system will continue calculating the other metrics with available data.</w:t>
      </w:r>
    </w:p>
    <w:p w14:paraId="08F10841" w14:textId="77777777" w:rsidR="004F050E" w:rsidRDefault="004F050E" w:rsidP="004C1539"/>
    <w:p w14:paraId="565DC921" w14:textId="66F9DD7D" w:rsidR="004F050E" w:rsidRDefault="004F050E" w:rsidP="004F050E">
      <w:pPr>
        <w:pStyle w:val="Heading2"/>
      </w:pPr>
      <w:bookmarkStart w:id="11" w:name="_Toc407386666"/>
      <w:r>
        <w:t>Performance and Accessibility Indicators</w:t>
      </w:r>
      <w:bookmarkEnd w:id="11"/>
    </w:p>
    <w:p w14:paraId="1AB2F0D6" w14:textId="4338C13A" w:rsidR="004F050E" w:rsidRDefault="004F050E" w:rsidP="004F050E">
      <w:r>
        <w:t xml:space="preserve">OTI calculates a number of performance and accessibility metrics, referred to as “indicators”, after the system is fully configured. </w:t>
      </w:r>
      <w:r w:rsidR="00091204">
        <w:t>The system calculates the following indicators:</w:t>
      </w:r>
    </w:p>
    <w:p w14:paraId="6A5B14C5" w14:textId="77777777" w:rsidR="00091204" w:rsidRDefault="00091204" w:rsidP="004F050E"/>
    <w:p w14:paraId="2F92635E" w14:textId="4EA4799B" w:rsidR="00091204" w:rsidRDefault="00091204" w:rsidP="00091204">
      <w:pPr>
        <w:pStyle w:val="ListParagraph"/>
        <w:numPr>
          <w:ilvl w:val="0"/>
          <w:numId w:val="42"/>
        </w:numPr>
      </w:pPr>
      <w:commentRangeStart w:id="12"/>
      <w:r>
        <w:t xml:space="preserve">Affordability: The ratio of one month of round-trip commuting to one month of poverty-line income. If a = average one-way fare and </w:t>
      </w:r>
      <w:proofErr w:type="spellStart"/>
      <w:r>
        <w:t>i</w:t>
      </w:r>
      <w:proofErr w:type="spellEnd"/>
      <w:r>
        <w:t xml:space="preserve"> = yearly poverty-line income, affordability = (a*42) / (</w:t>
      </w:r>
      <w:proofErr w:type="spellStart"/>
      <w:r>
        <w:t>i</w:t>
      </w:r>
      <w:proofErr w:type="spellEnd"/>
      <w:r>
        <w:t>/12).</w:t>
      </w:r>
    </w:p>
    <w:p w14:paraId="1DFACCEA" w14:textId="75FEDA1D" w:rsidR="00091204" w:rsidRDefault="00D943E2" w:rsidP="00091204">
      <w:pPr>
        <w:pStyle w:val="ListParagraph"/>
        <w:numPr>
          <w:ilvl w:val="0"/>
          <w:numId w:val="42"/>
        </w:numPr>
      </w:pPr>
      <w:r>
        <w:t>Average Service Frequency</w:t>
      </w:r>
      <w:r w:rsidR="00091204">
        <w:t>: How often a vehicle will arrive at a particular stop for a particular route.</w:t>
      </w:r>
    </w:p>
    <w:p w14:paraId="3993F697" w14:textId="7443D568" w:rsidR="00091204" w:rsidRDefault="00D943E2" w:rsidP="00091204">
      <w:pPr>
        <w:pStyle w:val="ListParagraph"/>
        <w:numPr>
          <w:ilvl w:val="0"/>
          <w:numId w:val="42"/>
        </w:numPr>
      </w:pPr>
      <w:r>
        <w:t>System Stop Coverage</w:t>
      </w:r>
      <w:r w:rsidR="00091204">
        <w:t>: The percent of the urban area that is within the configured distance from stop locations.</w:t>
      </w:r>
    </w:p>
    <w:p w14:paraId="7C67C090" w14:textId="7916ABCF" w:rsidR="00091204" w:rsidRDefault="00D943E2" w:rsidP="00091204">
      <w:pPr>
        <w:pStyle w:val="ListParagraph"/>
        <w:numPr>
          <w:ilvl w:val="0"/>
          <w:numId w:val="42"/>
        </w:numPr>
      </w:pPr>
      <w:r>
        <w:t>Distance Between Stops</w:t>
      </w:r>
      <w:r w:rsidR="00091204">
        <w:t>: The average distance between stops, per route and mode.</w:t>
      </w:r>
    </w:p>
    <w:p w14:paraId="33535FFB" w14:textId="431CC8AD" w:rsidR="00091204" w:rsidRDefault="00D943E2" w:rsidP="00091204">
      <w:pPr>
        <w:pStyle w:val="ListParagraph"/>
        <w:numPr>
          <w:ilvl w:val="0"/>
          <w:numId w:val="42"/>
        </w:numPr>
      </w:pPr>
      <w:r>
        <w:t>Dwell Time Variance</w:t>
      </w:r>
      <w:r w:rsidR="00091204">
        <w:t>: The average variance in minutes of dwell time (requires observed stop times).</w:t>
      </w:r>
    </w:p>
    <w:p w14:paraId="2095E9D7" w14:textId="7941A95F" w:rsidR="00091204" w:rsidRDefault="00D943E2" w:rsidP="00091204">
      <w:pPr>
        <w:pStyle w:val="ListParagraph"/>
        <w:numPr>
          <w:ilvl w:val="0"/>
          <w:numId w:val="42"/>
        </w:numPr>
      </w:pPr>
      <w:r>
        <w:t>Weekly Number of Hours of Service</w:t>
      </w:r>
      <w:r w:rsidR="00091204">
        <w:t>: The number of hours per week that the system provides service.</w:t>
      </w:r>
    </w:p>
    <w:p w14:paraId="3238A5C9" w14:textId="7756391F" w:rsidR="00091204" w:rsidRDefault="00D943E2" w:rsidP="00091204">
      <w:pPr>
        <w:pStyle w:val="ListParagraph"/>
        <w:numPr>
          <w:ilvl w:val="0"/>
          <w:numId w:val="42"/>
        </w:numPr>
      </w:pPr>
      <w:r>
        <w:t>Job Accessibility</w:t>
      </w:r>
      <w:r w:rsidR="00091204">
        <w:t xml:space="preserve">: The </w:t>
      </w:r>
      <w:proofErr w:type="gramStart"/>
      <w:r>
        <w:t>number</w:t>
      </w:r>
      <w:proofErr w:type="gramEnd"/>
      <w:r>
        <w:t xml:space="preserve"> of jobs vs. the </w:t>
      </w:r>
      <w:r w:rsidR="00091204">
        <w:t xml:space="preserve">number of individuals who can reach a job location (destination metric) within the configured commute time. </w:t>
      </w:r>
    </w:p>
    <w:p w14:paraId="423CF134" w14:textId="6F40AAD2" w:rsidR="00091204" w:rsidRDefault="00D943E2" w:rsidP="00091204">
      <w:pPr>
        <w:pStyle w:val="ListParagraph"/>
        <w:numPr>
          <w:ilvl w:val="0"/>
          <w:numId w:val="42"/>
        </w:numPr>
      </w:pPr>
      <w:r>
        <w:t>Length</w:t>
      </w:r>
      <w:r w:rsidR="00091204">
        <w:t>: The sum of the total length of each route in the transit system. This indicator does not account for road or rail shared by multiple routes.</w:t>
      </w:r>
    </w:p>
    <w:p w14:paraId="36FE21EC" w14:textId="015625D6" w:rsidR="00091204" w:rsidRDefault="00D943E2" w:rsidP="00091204">
      <w:pPr>
        <w:pStyle w:val="ListParagraph"/>
        <w:numPr>
          <w:ilvl w:val="0"/>
          <w:numId w:val="42"/>
        </w:numPr>
      </w:pPr>
      <w:r>
        <w:lastRenderedPageBreak/>
        <w:t>System Road Coverage</w:t>
      </w:r>
      <w:r w:rsidR="00091204">
        <w:t>: The ratio of transit system length to the length of the road network. This indicator accounts for multiple routes sharing the same roadway.</w:t>
      </w:r>
    </w:p>
    <w:p w14:paraId="4E681FE5" w14:textId="6253DF74" w:rsidR="00091204" w:rsidRDefault="00D943E2" w:rsidP="00091204">
      <w:pPr>
        <w:pStyle w:val="ListParagraph"/>
        <w:numPr>
          <w:ilvl w:val="0"/>
          <w:numId w:val="42"/>
        </w:numPr>
      </w:pPr>
      <w:r>
        <w:t>Network Density</w:t>
      </w:r>
      <w:r w:rsidR="00091204">
        <w:t>: An index value: the total length of the transit network in comparison to the total area of the urban area.</w:t>
      </w:r>
    </w:p>
    <w:p w14:paraId="0B9C60C6" w14:textId="739DA725" w:rsidR="00091204" w:rsidRDefault="00D943E2" w:rsidP="00091204">
      <w:pPr>
        <w:pStyle w:val="ListParagraph"/>
        <w:numPr>
          <w:ilvl w:val="0"/>
          <w:numId w:val="42"/>
        </w:numPr>
      </w:pPr>
      <w:r>
        <w:t>Number of Modes</w:t>
      </w:r>
      <w:r w:rsidR="00091204">
        <w:t>: Total number of different transit modes in the system.</w:t>
      </w:r>
    </w:p>
    <w:p w14:paraId="09393179" w14:textId="734CC411" w:rsidR="00091204" w:rsidRDefault="00D943E2" w:rsidP="00091204">
      <w:pPr>
        <w:pStyle w:val="ListParagraph"/>
        <w:numPr>
          <w:ilvl w:val="0"/>
          <w:numId w:val="42"/>
        </w:numPr>
      </w:pPr>
      <w:r>
        <w:t>Number of Routes</w:t>
      </w:r>
      <w:r w:rsidR="00091204">
        <w:t>: Total number of routes in the system.</w:t>
      </w:r>
    </w:p>
    <w:p w14:paraId="722BA281" w14:textId="2EFECC6E" w:rsidR="00091204" w:rsidRDefault="00D943E2" w:rsidP="00091204">
      <w:pPr>
        <w:pStyle w:val="ListParagraph"/>
        <w:numPr>
          <w:ilvl w:val="0"/>
          <w:numId w:val="42"/>
        </w:numPr>
      </w:pPr>
      <w:r>
        <w:t>Number of Stops</w:t>
      </w:r>
      <w:r w:rsidR="00091204">
        <w:t>: Total number of stops in the system. Stops shared by multiple routes are counted only once.</w:t>
      </w:r>
    </w:p>
    <w:p w14:paraId="0F062DDF" w14:textId="022AA48B" w:rsidR="00091204" w:rsidRDefault="00D943E2" w:rsidP="00091204">
      <w:pPr>
        <w:pStyle w:val="ListParagraph"/>
        <w:numPr>
          <w:ilvl w:val="0"/>
          <w:numId w:val="42"/>
        </w:numPr>
      </w:pPr>
      <w:r>
        <w:t>On Time Performance Variance</w:t>
      </w:r>
      <w:r w:rsidR="00091204">
        <w:t>: The average variance in minutes of arrival time (requires observed stop times).</w:t>
      </w:r>
    </w:p>
    <w:p w14:paraId="7B1A72FD" w14:textId="7938854E" w:rsidR="00091204" w:rsidRDefault="00D943E2" w:rsidP="00091204">
      <w:pPr>
        <w:pStyle w:val="ListParagraph"/>
        <w:numPr>
          <w:ilvl w:val="0"/>
          <w:numId w:val="42"/>
        </w:numPr>
      </w:pPr>
      <w:r>
        <w:t>Ratio of Suburban Lines</w:t>
      </w:r>
      <w:r w:rsidR="00091204">
        <w:t>: The ratio of lines operating outside the urban area to the lines operating only within the urban area (based on urban boundary data provided under the Settings tab).</w:t>
      </w:r>
    </w:p>
    <w:p w14:paraId="40BA4FD8" w14:textId="3C07E821" w:rsidR="00091204" w:rsidRDefault="00D943E2" w:rsidP="00091204">
      <w:pPr>
        <w:pStyle w:val="ListParagraph"/>
        <w:numPr>
          <w:ilvl w:val="0"/>
          <w:numId w:val="42"/>
        </w:numPr>
      </w:pPr>
      <w:r>
        <w:t>Regularity of Headways</w:t>
      </w:r>
      <w:r w:rsidR="00091204">
        <w:t>: The average variance in minutes of headways (requires observed stop times, which come from the uploaded GTFS data).</w:t>
      </w:r>
    </w:p>
    <w:p w14:paraId="4695D5BA" w14:textId="251D1F5F" w:rsidR="00091204" w:rsidRDefault="00D943E2" w:rsidP="00091204">
      <w:pPr>
        <w:pStyle w:val="ListParagraph"/>
        <w:numPr>
          <w:ilvl w:val="0"/>
          <w:numId w:val="42"/>
        </w:numPr>
      </w:pPr>
      <w:r>
        <w:t>Population-weighted Service Frequency</w:t>
      </w:r>
      <w:r w:rsidR="00091204">
        <w:t>: Average service frequency adjusted by the number of individuals within the configured distance from stops. More frequent service in areas of high population would result in a higher metric.</w:t>
      </w:r>
    </w:p>
    <w:p w14:paraId="7D352C9D" w14:textId="47EC8ABC" w:rsidR="00091204" w:rsidRDefault="00D943E2" w:rsidP="00091204">
      <w:pPr>
        <w:pStyle w:val="ListParagraph"/>
        <w:numPr>
          <w:ilvl w:val="0"/>
          <w:numId w:val="42"/>
        </w:numPr>
      </w:pPr>
      <w:r>
        <w:t>Population-weighted Service Frequency (2)</w:t>
      </w:r>
      <w:r w:rsidR="00091204">
        <w:t xml:space="preserve">: Population-adjusted service frequency for the </w:t>
      </w:r>
      <w:r>
        <w:t>secondary</w:t>
      </w:r>
      <w:r w:rsidR="00091204">
        <w:t xml:space="preserve"> population</w:t>
      </w:r>
      <w:r>
        <w:t xml:space="preserve"> attribute</w:t>
      </w:r>
      <w:proofErr w:type="gramStart"/>
      <w:r>
        <w:t>.</w:t>
      </w:r>
      <w:r w:rsidR="00091204">
        <w:t>.</w:t>
      </w:r>
      <w:proofErr w:type="gramEnd"/>
    </w:p>
    <w:p w14:paraId="7BFD8063" w14:textId="2240A3D3" w:rsidR="00091204" w:rsidRDefault="00D943E2" w:rsidP="00091204">
      <w:pPr>
        <w:pStyle w:val="ListParagraph"/>
        <w:numPr>
          <w:ilvl w:val="0"/>
          <w:numId w:val="42"/>
        </w:numPr>
      </w:pPr>
      <w:r>
        <w:t>Stop Density</w:t>
      </w:r>
      <w:r w:rsidR="00091204">
        <w:t>: The number of stops per kilometer of a route.</w:t>
      </w:r>
    </w:p>
    <w:p w14:paraId="473351D2" w14:textId="4DA72C86" w:rsidR="00091204" w:rsidRDefault="00D943E2" w:rsidP="00091204">
      <w:pPr>
        <w:pStyle w:val="ListParagraph"/>
        <w:numPr>
          <w:ilvl w:val="0"/>
          <w:numId w:val="42"/>
        </w:numPr>
      </w:pPr>
      <w:r>
        <w:t>System Accessibility</w:t>
      </w:r>
      <w:r w:rsidR="00091204">
        <w:t>: The percentage of the population metric 1 that is within the configured distance from stops.</w:t>
      </w:r>
    </w:p>
    <w:p w14:paraId="16D6C8DF" w14:textId="115F5F89" w:rsidR="00091204" w:rsidRDefault="00D943E2" w:rsidP="00091204">
      <w:pPr>
        <w:pStyle w:val="ListParagraph"/>
        <w:numPr>
          <w:ilvl w:val="0"/>
          <w:numId w:val="42"/>
        </w:numPr>
      </w:pPr>
      <w:r>
        <w:t>System Accessibility (2)</w:t>
      </w:r>
      <w:r w:rsidR="00091204">
        <w:t>: The percentage of the population metric 2 that is within the configured distance from stops.</w:t>
      </w:r>
    </w:p>
    <w:p w14:paraId="7359AAFB" w14:textId="52A1AC0D" w:rsidR="00091204" w:rsidRDefault="00D943E2" w:rsidP="00091204">
      <w:pPr>
        <w:pStyle w:val="ListParagraph"/>
        <w:numPr>
          <w:ilvl w:val="0"/>
          <w:numId w:val="42"/>
        </w:numPr>
      </w:pPr>
      <w:r>
        <w:t>Time Traveled Between Stops</w:t>
      </w:r>
      <w:r w:rsidR="00091204">
        <w:t>: Average amount of time traveled between subsequent stops along a route trip.</w:t>
      </w:r>
      <w:commentRangeEnd w:id="12"/>
      <w:r w:rsidR="00FA4546">
        <w:rPr>
          <w:rStyle w:val="CommentReference"/>
        </w:rPr>
        <w:commentReference w:id="12"/>
      </w:r>
    </w:p>
    <w:p w14:paraId="382BEBA6" w14:textId="77777777" w:rsidR="00091204" w:rsidRDefault="00091204" w:rsidP="004F050E"/>
    <w:p w14:paraId="07FC0511" w14:textId="77777777" w:rsidR="00091204" w:rsidRDefault="00091204" w:rsidP="004F050E"/>
    <w:p w14:paraId="5DCDEED9" w14:textId="4050E202" w:rsidR="004F050E" w:rsidRDefault="004F050E" w:rsidP="004F050E">
      <w:pPr>
        <w:pStyle w:val="Heading2"/>
      </w:pPr>
      <w:bookmarkStart w:id="13" w:name="_Toc407386667"/>
      <w:r>
        <w:t>Scenario Design</w:t>
      </w:r>
      <w:bookmarkEnd w:id="13"/>
    </w:p>
    <w:p w14:paraId="79FB4522" w14:textId="21025582" w:rsidR="004F050E" w:rsidRDefault="00D943E2" w:rsidP="004F050E">
      <w:r>
        <w:t xml:space="preserve">OTI provides an interface to sketch </w:t>
      </w:r>
      <w:r w:rsidR="002B2DE3">
        <w:t>potential changes to the transit system, calculates the indicators based on the changes, and allows side-by-side comparison of the results. Scenarios can be shared among colleagues with access to the OTI server.</w:t>
      </w:r>
      <w:r w:rsidR="002B2DE3">
        <w:tab/>
      </w:r>
    </w:p>
    <w:p w14:paraId="37982476" w14:textId="77777777" w:rsidR="004F050E" w:rsidRPr="004F050E" w:rsidRDefault="004F050E" w:rsidP="004F050E"/>
    <w:p w14:paraId="79E56368" w14:textId="77777777" w:rsidR="006B137E" w:rsidRPr="004C1539" w:rsidRDefault="006B137E" w:rsidP="004C1539"/>
    <w:p w14:paraId="7BB92A00" w14:textId="4DC6F263" w:rsidR="00AF6EC1" w:rsidRDefault="00EF047D" w:rsidP="00AF6EC1">
      <w:pPr>
        <w:pStyle w:val="Heading1"/>
      </w:pPr>
      <w:bookmarkStart w:id="14" w:name="_Toc407386668"/>
      <w:r>
        <w:t>System Configuration</w:t>
      </w:r>
      <w:bookmarkEnd w:id="14"/>
    </w:p>
    <w:p w14:paraId="222786E2" w14:textId="5A29273D" w:rsidR="009E518C" w:rsidRPr="009E518C" w:rsidRDefault="009F1B5A" w:rsidP="009E518C">
      <w:r>
        <w:t xml:space="preserve">Upon initially logging into the system, an administrator can configure the application with the transit system GTFS data, GIS data, and the results of the </w:t>
      </w:r>
      <w:proofErr w:type="spellStart"/>
      <w:r>
        <w:t>TransitTime</w:t>
      </w:r>
      <w:proofErr w:type="spellEnd"/>
      <w:r>
        <w:t xml:space="preserve"> analysis. Setting time periods for the indicator calculation, valid dates for GTFS, and other configuration options are completed at this time.</w:t>
      </w:r>
    </w:p>
    <w:p w14:paraId="365B676E" w14:textId="6B9BB7A8" w:rsidR="00316724" w:rsidRDefault="00316724" w:rsidP="00B938B1">
      <w:pPr>
        <w:pStyle w:val="Heading2"/>
      </w:pPr>
      <w:bookmarkStart w:id="15" w:name="_Toc407386669"/>
      <w:r>
        <w:lastRenderedPageBreak/>
        <w:t>GTFS Upload and Settings</w:t>
      </w:r>
      <w:bookmarkEnd w:id="15"/>
    </w:p>
    <w:p w14:paraId="3EEAE5A0" w14:textId="079A60CB" w:rsidR="00246439" w:rsidRDefault="00EF047D" w:rsidP="00246439">
      <w:r>
        <w:rPr>
          <w:noProof/>
          <w:lang w:eastAsia="zh-CN"/>
        </w:rPr>
        <w:drawing>
          <wp:inline distT="0" distB="0" distL="0" distR="0" wp14:anchorId="1756B82F" wp14:editId="50FFFD04">
            <wp:extent cx="5934075" cy="3268345"/>
            <wp:effectExtent l="0" t="0" r="9525" b="8255"/>
            <wp:docPr id="3" name="Picture 3" descr="Macintosh HD:Users:jbranigan:Desktop:Screen Shot 2014-12-19 at 10.27.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branigan:Desktop:Screen Shot 2014-12-19 at 10.27.32 AM.pn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934075" cy="3268345"/>
                    </a:xfrm>
                    <a:prstGeom prst="rect">
                      <a:avLst/>
                    </a:prstGeom>
                    <a:noFill/>
                    <a:ln>
                      <a:noFill/>
                    </a:ln>
                  </pic:spPr>
                </pic:pic>
              </a:graphicData>
            </a:graphic>
          </wp:inline>
        </w:drawing>
      </w:r>
    </w:p>
    <w:p w14:paraId="77D33549" w14:textId="1D9471A5" w:rsidR="009F1B5A" w:rsidRDefault="009F1B5A" w:rsidP="00246439">
      <w:r>
        <w:t>Click the “settings” gear icon in the top right corner to access the settings menu wizard.</w:t>
      </w:r>
    </w:p>
    <w:p w14:paraId="0561AEFB" w14:textId="77777777" w:rsidR="009F1B5A" w:rsidRDefault="009F1B5A" w:rsidP="00246439"/>
    <w:p w14:paraId="487FF328" w14:textId="2DA3C968" w:rsidR="00EF047D" w:rsidRDefault="00EF047D" w:rsidP="00246439">
      <w:r>
        <w:rPr>
          <w:noProof/>
          <w:lang w:eastAsia="zh-CN"/>
        </w:rPr>
        <w:drawing>
          <wp:inline distT="0" distB="0" distL="0" distR="0" wp14:anchorId="350E4F12" wp14:editId="4A9ABF25">
            <wp:extent cx="5943600" cy="3803650"/>
            <wp:effectExtent l="0" t="0" r="0" b="6350"/>
            <wp:docPr id="4" name="Picture 4" descr="Macintosh HD:Users:jbranigan:Desktop:Screen Shot 2014-12-19 at 10.2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branigan:Desktop:Screen Shot 2014-12-19 at 10.28.28 AM.png"/>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943600" cy="3803650"/>
                    </a:xfrm>
                    <a:prstGeom prst="rect">
                      <a:avLst/>
                    </a:prstGeom>
                    <a:noFill/>
                    <a:ln>
                      <a:noFill/>
                    </a:ln>
                  </pic:spPr>
                </pic:pic>
              </a:graphicData>
            </a:graphic>
          </wp:inline>
        </w:drawing>
      </w:r>
    </w:p>
    <w:p w14:paraId="62D8995C" w14:textId="118BC439" w:rsidR="009F1B5A" w:rsidRDefault="009F1B5A" w:rsidP="00246439">
      <w:r>
        <w:lastRenderedPageBreak/>
        <w:t xml:space="preserve">Drag-and-drop or select GTFS data to upload. Uploading and validating GTFS data may take from less than one minute, to over ten minutes, depending on the size of the system. Name and save the “City Name”. </w:t>
      </w:r>
    </w:p>
    <w:p w14:paraId="39F38344" w14:textId="69D79CBF" w:rsidR="009F1B5A" w:rsidRDefault="00EF047D" w:rsidP="00246439">
      <w:r w:rsidRPr="00EF047D">
        <w:rPr>
          <w:noProof/>
          <w:lang w:eastAsia="zh-CN"/>
        </w:rPr>
        <w:drawing>
          <wp:inline distT="0" distB="0" distL="0" distR="0" wp14:anchorId="3FFE7BBC" wp14:editId="5E90E5E3">
            <wp:extent cx="4140279" cy="1714500"/>
            <wp:effectExtent l="0" t="0" r="0" b="0"/>
            <wp:docPr id="26" name="Picture 26" descr="Macintosh HD:Users:jbranigan:Desktop:Screen Shot 2014-12-19 at 11.39.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branigan:Desktop:Screen Shot 2014-12-19 at 11.39.10 AM.pn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4140279" cy="1714500"/>
                    </a:xfrm>
                    <a:prstGeom prst="rect">
                      <a:avLst/>
                    </a:prstGeom>
                    <a:noFill/>
                    <a:ln>
                      <a:noFill/>
                    </a:ln>
                  </pic:spPr>
                </pic:pic>
              </a:graphicData>
            </a:graphic>
          </wp:inline>
        </w:drawing>
      </w:r>
    </w:p>
    <w:p w14:paraId="4DFFA942" w14:textId="640D35D8" w:rsidR="009F1B5A" w:rsidRDefault="009F1B5A" w:rsidP="00246439">
      <w:r>
        <w:t>When the GTFS data is loaded, the system will automatically ingest OpenStreetMap data, using the minimum and maximum coordinates of the GTFS data.</w:t>
      </w:r>
    </w:p>
    <w:p w14:paraId="0FA54034" w14:textId="77777777" w:rsidR="009F1B5A" w:rsidRDefault="009F1B5A" w:rsidP="00246439"/>
    <w:p w14:paraId="519CC52F" w14:textId="4FE199EC" w:rsidR="009F1B5A" w:rsidRDefault="00316724" w:rsidP="00B938B1">
      <w:pPr>
        <w:pStyle w:val="Heading2"/>
      </w:pPr>
      <w:bookmarkStart w:id="16" w:name="_Toc407386670"/>
      <w:r>
        <w:t>GIS Data Upload and Settings</w:t>
      </w:r>
      <w:bookmarkEnd w:id="16"/>
    </w:p>
    <w:p w14:paraId="5161E09E" w14:textId="70024B56" w:rsidR="00EF047D" w:rsidRDefault="00EF047D" w:rsidP="00246439">
      <w:r>
        <w:rPr>
          <w:noProof/>
          <w:lang w:eastAsia="zh-CN"/>
        </w:rPr>
        <w:drawing>
          <wp:inline distT="0" distB="0" distL="0" distR="0" wp14:anchorId="6288EA8E" wp14:editId="124B5B82">
            <wp:extent cx="5934075" cy="4290060"/>
            <wp:effectExtent l="0" t="0" r="9525" b="2540"/>
            <wp:docPr id="27" name="Picture 27" descr="Macintosh HD:Users:jbranigan:Desktop:Screen Shot 2014-12-19 at 11.39.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branigan:Desktop:Screen Shot 2014-12-19 at 11.39.52 AM.png"/>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934075" cy="4290060"/>
                    </a:xfrm>
                    <a:prstGeom prst="rect">
                      <a:avLst/>
                    </a:prstGeom>
                    <a:noFill/>
                    <a:ln>
                      <a:noFill/>
                    </a:ln>
                  </pic:spPr>
                </pic:pic>
              </a:graphicData>
            </a:graphic>
          </wp:inline>
        </w:drawing>
      </w:r>
    </w:p>
    <w:p w14:paraId="77D01A04" w14:textId="7C96EC77" w:rsidR="009F1B5A" w:rsidRDefault="00820E04" w:rsidP="00246439">
      <w:r>
        <w:t>Upload boundary and demographic data, if available, using a similar interface to the GTFS data.</w:t>
      </w:r>
    </w:p>
    <w:p w14:paraId="23111C87" w14:textId="77777777" w:rsidR="00EF047D" w:rsidRDefault="00EF047D" w:rsidP="00246439"/>
    <w:p w14:paraId="62802B4D" w14:textId="61CCCA83" w:rsidR="00EF047D" w:rsidRDefault="00EF047D" w:rsidP="00246439">
      <w:r>
        <w:rPr>
          <w:noProof/>
          <w:lang w:eastAsia="zh-CN"/>
        </w:rPr>
        <w:lastRenderedPageBreak/>
        <w:drawing>
          <wp:inline distT="0" distB="0" distL="0" distR="0" wp14:anchorId="1FD537CF" wp14:editId="336A78B7">
            <wp:extent cx="5029200" cy="5333853"/>
            <wp:effectExtent l="0" t="0" r="0" b="635"/>
            <wp:docPr id="28" name="Picture 28" descr="Macintosh HD:Users:jbranigan:Desktop:Screen Shot 2014-12-19 at 11.41.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branigan:Desktop:Screen Shot 2014-12-19 at 11.41.48 AM.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029200" cy="5333853"/>
                    </a:xfrm>
                    <a:prstGeom prst="rect">
                      <a:avLst/>
                    </a:prstGeom>
                    <a:noFill/>
                    <a:ln>
                      <a:noFill/>
                    </a:ln>
                  </pic:spPr>
                </pic:pic>
              </a:graphicData>
            </a:graphic>
          </wp:inline>
        </w:drawing>
      </w:r>
    </w:p>
    <w:p w14:paraId="194CD96D" w14:textId="77777777" w:rsidR="00316724" w:rsidRDefault="00820E04" w:rsidP="00316724">
      <w:pPr>
        <w:rPr>
          <w:ins w:id="17" w:author="Holly Krambeck" w:date="2015-01-06T10:39:00Z"/>
        </w:rPr>
      </w:pPr>
      <w:r>
        <w:t xml:space="preserve">Once the Demographic data is uploaded, the software will present a few additional configuration options: two population metrics and a destination metric. The first two metrics are calculated specifically in indicators for accessibility, and the destination metric is the data driving the </w:t>
      </w:r>
      <w:r w:rsidR="00316724">
        <w:t>jobs accessibility indicator.</w:t>
      </w:r>
    </w:p>
    <w:p w14:paraId="4CE7661F" w14:textId="77777777" w:rsidR="00FA4546" w:rsidRDefault="00FA4546" w:rsidP="00316724">
      <w:pPr>
        <w:rPr>
          <w:ins w:id="18" w:author="Holly Krambeck" w:date="2015-01-06T10:39:00Z"/>
        </w:rPr>
      </w:pPr>
    </w:p>
    <w:p w14:paraId="64458BC0" w14:textId="21D2D249" w:rsidR="00FA4546" w:rsidRDefault="00FA4546" w:rsidP="00FA4546">
      <w:pPr>
        <w:pStyle w:val="ListParagraph"/>
        <w:numPr>
          <w:ilvl w:val="0"/>
          <w:numId w:val="43"/>
        </w:numPr>
        <w:rPr>
          <w:ins w:id="19" w:author="Holly Krambeck" w:date="2015-01-06T10:40:00Z"/>
        </w:rPr>
        <w:pPrChange w:id="20" w:author="Holly Krambeck" w:date="2015-01-06T10:41:00Z">
          <w:pPr/>
        </w:pPrChange>
      </w:pPr>
      <w:ins w:id="21" w:author="Holly Krambeck" w:date="2015-01-06T10:39:00Z">
        <w:r w:rsidRPr="00FA4546">
          <w:rPr>
            <w:u w:val="single"/>
            <w:rPrChange w:id="22" w:author="Holly Krambeck" w:date="2015-01-06T10:41:00Z">
              <w:rPr/>
            </w:rPrChange>
          </w:rPr>
          <w:t>Population Metric 1</w:t>
        </w:r>
      </w:ins>
      <w:ins w:id="23" w:author="Holly Krambeck" w:date="2015-01-06T10:40:00Z">
        <w:r>
          <w:t>: Overall population</w:t>
        </w:r>
      </w:ins>
    </w:p>
    <w:p w14:paraId="6AD5A975" w14:textId="12B4254E" w:rsidR="00FA4546" w:rsidRDefault="00FA4546" w:rsidP="00FA4546">
      <w:pPr>
        <w:pStyle w:val="ListParagraph"/>
        <w:numPr>
          <w:ilvl w:val="0"/>
          <w:numId w:val="43"/>
        </w:numPr>
        <w:rPr>
          <w:ins w:id="24" w:author="Holly Krambeck" w:date="2015-01-06T10:40:00Z"/>
        </w:rPr>
        <w:pPrChange w:id="25" w:author="Holly Krambeck" w:date="2015-01-06T10:41:00Z">
          <w:pPr/>
        </w:pPrChange>
      </w:pPr>
      <w:ins w:id="26" w:author="Holly Krambeck" w:date="2015-01-06T10:40:00Z">
        <w:r w:rsidRPr="00FA4546">
          <w:rPr>
            <w:u w:val="single"/>
            <w:rPrChange w:id="27" w:author="Holly Krambeck" w:date="2015-01-06T10:41:00Z">
              <w:rPr/>
            </w:rPrChange>
          </w:rPr>
          <w:t>Population Metric 2</w:t>
        </w:r>
        <w:r>
          <w:t xml:space="preserve">: Subset of overall population </w:t>
        </w:r>
      </w:ins>
      <w:ins w:id="28" w:author="Holly Krambeck" w:date="2015-01-06T10:41:00Z">
        <w:r>
          <w:t xml:space="preserve">that is of interest </w:t>
        </w:r>
      </w:ins>
      <w:ins w:id="29" w:author="Holly Krambeck" w:date="2015-01-06T10:40:00Z">
        <w:r>
          <w:t>– could be low-income people, the elderly, etc.</w:t>
        </w:r>
      </w:ins>
    </w:p>
    <w:p w14:paraId="316F1E2D" w14:textId="4CF7267F" w:rsidR="00FA4546" w:rsidRDefault="00FA4546" w:rsidP="00FA4546">
      <w:pPr>
        <w:pStyle w:val="ListParagraph"/>
        <w:numPr>
          <w:ilvl w:val="0"/>
          <w:numId w:val="43"/>
        </w:numPr>
        <w:rPr>
          <w:ins w:id="30" w:author="Holly Krambeck" w:date="2015-01-06T10:42:00Z"/>
        </w:rPr>
        <w:pPrChange w:id="31" w:author="Holly Krambeck" w:date="2015-01-06T10:41:00Z">
          <w:pPr/>
        </w:pPrChange>
      </w:pPr>
      <w:ins w:id="32" w:author="Holly Krambeck" w:date="2015-01-06T10:40:00Z">
        <w:r w:rsidRPr="00FA4546">
          <w:rPr>
            <w:u w:val="single"/>
            <w:rPrChange w:id="33" w:author="Holly Krambeck" w:date="2015-01-06T10:41:00Z">
              <w:rPr/>
            </w:rPrChange>
          </w:rPr>
          <w:t>Destination Metric</w:t>
        </w:r>
        <w:r>
          <w:t xml:space="preserve">: </w:t>
        </w:r>
      </w:ins>
      <w:ins w:id="34" w:author="Holly Krambeck" w:date="2015-01-06T10:41:00Z">
        <w:r>
          <w:t>Used to evaluate how well the transit system provides access to specific “</w:t>
        </w:r>
      </w:ins>
      <w:ins w:id="35" w:author="Holly Krambeck" w:date="2015-01-06T10:42:00Z">
        <w:r>
          <w:t>destinations</w:t>
        </w:r>
      </w:ins>
      <w:ins w:id="36" w:author="Holly Krambeck" w:date="2015-01-06T10:41:00Z">
        <w:r>
          <w:t>”, such as jobs, schools,</w:t>
        </w:r>
      </w:ins>
      <w:ins w:id="37" w:author="Holly Krambeck" w:date="2015-01-06T10:42:00Z">
        <w:r>
          <w:t xml:space="preserve"> hospitals, etc. </w:t>
        </w:r>
      </w:ins>
    </w:p>
    <w:p w14:paraId="408CA32A" w14:textId="77777777" w:rsidR="00FA4546" w:rsidRDefault="00FA4546" w:rsidP="00594CCE">
      <w:pPr>
        <w:rPr>
          <w:ins w:id="38" w:author="Holly Krambeck" w:date="2015-01-06T10:42:00Z"/>
        </w:rPr>
      </w:pPr>
    </w:p>
    <w:p w14:paraId="3690FD53" w14:textId="2060CC08" w:rsidR="00FA4546" w:rsidRDefault="00FA4546" w:rsidP="00594CCE">
      <w:pPr>
        <w:rPr>
          <w:ins w:id="39" w:author="Holly Krambeck" w:date="2015-01-06T10:42:00Z"/>
        </w:rPr>
      </w:pPr>
      <w:ins w:id="40" w:author="Holly Krambeck" w:date="2015-01-06T10:42:00Z">
        <w:r>
          <w:t>Through this flexibility in adjusting the population and destination metrics, a wide range of studies can be undertaken, such as evaluating the following accessibility scenarios:</w:t>
        </w:r>
      </w:ins>
    </w:p>
    <w:p w14:paraId="6B290990" w14:textId="77777777" w:rsidR="00FA4546" w:rsidRDefault="00FA4546" w:rsidP="00594CCE">
      <w:pPr>
        <w:rPr>
          <w:ins w:id="41" w:author="Holly Krambeck" w:date="2015-01-06T10:43:00Z"/>
        </w:rPr>
      </w:pPr>
    </w:p>
    <w:p w14:paraId="7CE805C0" w14:textId="6BD7C41D" w:rsidR="00FA4546" w:rsidRDefault="00FA4546" w:rsidP="00FA4546">
      <w:pPr>
        <w:pStyle w:val="ListParagraph"/>
        <w:numPr>
          <w:ilvl w:val="0"/>
          <w:numId w:val="44"/>
        </w:numPr>
        <w:rPr>
          <w:ins w:id="42" w:author="Holly Krambeck" w:date="2015-01-06T10:44:00Z"/>
        </w:rPr>
        <w:pPrChange w:id="43" w:author="Holly Krambeck" w:date="2015-01-06T10:43:00Z">
          <w:pPr/>
        </w:pPrChange>
      </w:pPr>
      <w:ins w:id="44" w:author="Holly Krambeck" w:date="2015-01-06T10:44:00Z">
        <w:r>
          <w:t>Low-income people to transit services</w:t>
        </w:r>
      </w:ins>
    </w:p>
    <w:p w14:paraId="6C31991F" w14:textId="4F8B877E" w:rsidR="00FA4546" w:rsidRDefault="00FA4546" w:rsidP="00FA4546">
      <w:pPr>
        <w:pStyle w:val="ListParagraph"/>
        <w:numPr>
          <w:ilvl w:val="0"/>
          <w:numId w:val="44"/>
        </w:numPr>
        <w:rPr>
          <w:ins w:id="45" w:author="Holly Krambeck" w:date="2015-01-06T10:44:00Z"/>
        </w:rPr>
        <w:pPrChange w:id="46" w:author="Holly Krambeck" w:date="2015-01-06T10:43:00Z">
          <w:pPr/>
        </w:pPrChange>
      </w:pPr>
      <w:ins w:id="47" w:author="Holly Krambeck" w:date="2015-01-06T10:44:00Z">
        <w:r>
          <w:t>Low-income people to jobs via transit</w:t>
        </w:r>
      </w:ins>
    </w:p>
    <w:p w14:paraId="3C8013C4" w14:textId="36D9C976" w:rsidR="00FA4546" w:rsidRDefault="00FA4546" w:rsidP="00FA4546">
      <w:pPr>
        <w:pStyle w:val="ListParagraph"/>
        <w:numPr>
          <w:ilvl w:val="0"/>
          <w:numId w:val="44"/>
        </w:numPr>
        <w:rPr>
          <w:ins w:id="48" w:author="Holly Krambeck" w:date="2015-01-06T10:43:00Z"/>
        </w:rPr>
        <w:pPrChange w:id="49" w:author="Holly Krambeck" w:date="2015-01-06T10:43:00Z">
          <w:pPr/>
        </w:pPrChange>
      </w:pPr>
      <w:ins w:id="50" w:author="Holly Krambeck" w:date="2015-01-06T10:43:00Z">
        <w:r>
          <w:t>Low-income school-age children to schools</w:t>
        </w:r>
      </w:ins>
      <w:ins w:id="51" w:author="Holly Krambeck" w:date="2015-01-06T10:44:00Z">
        <w:r>
          <w:t xml:space="preserve"> via transit</w:t>
        </w:r>
      </w:ins>
    </w:p>
    <w:p w14:paraId="1FB2AE8D" w14:textId="4D0A1EFD" w:rsidR="00FA4546" w:rsidRDefault="00FA4546" w:rsidP="00FA4546">
      <w:pPr>
        <w:pStyle w:val="ListParagraph"/>
        <w:numPr>
          <w:ilvl w:val="0"/>
          <w:numId w:val="44"/>
        </w:numPr>
        <w:rPr>
          <w:ins w:id="52" w:author="Holly Krambeck" w:date="2015-01-06T10:43:00Z"/>
        </w:rPr>
        <w:pPrChange w:id="53" w:author="Holly Krambeck" w:date="2015-01-06T10:43:00Z">
          <w:pPr/>
        </w:pPrChange>
      </w:pPr>
      <w:ins w:id="54" w:author="Holly Krambeck" w:date="2015-01-06T10:43:00Z">
        <w:r>
          <w:t>Elderly people to hospitals</w:t>
        </w:r>
      </w:ins>
      <w:ins w:id="55" w:author="Holly Krambeck" w:date="2015-01-06T10:44:00Z">
        <w:r>
          <w:t xml:space="preserve"> and clinics via transit</w:t>
        </w:r>
      </w:ins>
    </w:p>
    <w:p w14:paraId="7DE14A64" w14:textId="5D0897E5" w:rsidR="00FA4546" w:rsidRDefault="00FA4546" w:rsidP="00FA4546">
      <w:pPr>
        <w:pStyle w:val="ListParagraph"/>
        <w:numPr>
          <w:ilvl w:val="0"/>
          <w:numId w:val="44"/>
        </w:numPr>
        <w:rPr>
          <w:ins w:id="56" w:author="Holly Krambeck" w:date="2015-01-06T10:45:00Z"/>
        </w:rPr>
        <w:pPrChange w:id="57" w:author="Holly Krambeck" w:date="2015-01-06T10:43:00Z">
          <w:pPr/>
        </w:pPrChange>
      </w:pPr>
      <w:ins w:id="58" w:author="Holly Krambeck" w:date="2015-01-06T10:45:00Z">
        <w:r>
          <w:t>Hotel guests to tourism destinations via transit</w:t>
        </w:r>
      </w:ins>
    </w:p>
    <w:p w14:paraId="1853AC60" w14:textId="491A8603" w:rsidR="00FA4546" w:rsidDel="00594CCE" w:rsidRDefault="00FA4546" w:rsidP="00594CCE">
      <w:pPr>
        <w:pStyle w:val="ListParagraph"/>
        <w:rPr>
          <w:del w:id="59" w:author="Holly Krambeck" w:date="2015-01-06T10:45:00Z"/>
        </w:rPr>
        <w:pPrChange w:id="60" w:author="Holly Krambeck" w:date="2015-01-06T10:45:00Z">
          <w:pPr/>
        </w:pPrChange>
      </w:pPr>
    </w:p>
    <w:p w14:paraId="43AE59E3" w14:textId="77777777" w:rsidR="00316724" w:rsidRDefault="00316724" w:rsidP="00316724"/>
    <w:p w14:paraId="1170EEDF" w14:textId="343DD8AE" w:rsidR="00316724" w:rsidRDefault="00316724" w:rsidP="00B938B1">
      <w:pPr>
        <w:pStyle w:val="Heading2"/>
      </w:pPr>
      <w:bookmarkStart w:id="61" w:name="_Toc407386671"/>
      <w:r>
        <w:t>Observed Data Upload</w:t>
      </w:r>
      <w:bookmarkEnd w:id="61"/>
    </w:p>
    <w:p w14:paraId="12BB28AB" w14:textId="3113DB60" w:rsidR="00316724" w:rsidRDefault="00316724" w:rsidP="00316724">
      <w:r>
        <w:t xml:space="preserve">If available, upload the </w:t>
      </w:r>
      <w:proofErr w:type="spellStart"/>
      <w:r>
        <w:t>TransitTime</w:t>
      </w:r>
      <w:proofErr w:type="spellEnd"/>
      <w:r>
        <w:t xml:space="preserve"> data. The </w:t>
      </w:r>
      <w:proofErr w:type="spellStart"/>
      <w:r>
        <w:t>TransitTime</w:t>
      </w:r>
      <w:proofErr w:type="spellEnd"/>
      <w:r>
        <w:t xml:space="preserve"> software outputs a file entitled </w:t>
      </w:r>
      <w:proofErr w:type="spellStart"/>
      <w:r>
        <w:t>stop_times.txt_new</w:t>
      </w:r>
      <w:proofErr w:type="spellEnd"/>
      <w:r>
        <w:t xml:space="preserve">. This is the file that should be uploaded to OTI. Some very large systems may result in a large </w:t>
      </w:r>
      <w:proofErr w:type="spellStart"/>
      <w:r>
        <w:t>stop_times.txt_new</w:t>
      </w:r>
      <w:proofErr w:type="spellEnd"/>
      <w:r>
        <w:t xml:space="preserve"> file, which may take up to 15 minutes to process.</w:t>
      </w:r>
    </w:p>
    <w:p w14:paraId="61D3AEA4" w14:textId="77777777" w:rsidR="00316724" w:rsidRDefault="00316724" w:rsidP="00316724"/>
    <w:p w14:paraId="6DA6612F" w14:textId="77777777" w:rsidR="00316724" w:rsidRDefault="00316724" w:rsidP="00316724"/>
    <w:p w14:paraId="22EB4641" w14:textId="77777777" w:rsidR="00316724" w:rsidRDefault="00316724" w:rsidP="00316724"/>
    <w:p w14:paraId="36F300F5" w14:textId="77777777" w:rsidR="00316724" w:rsidRDefault="00316724" w:rsidP="00316724"/>
    <w:p w14:paraId="23788C93" w14:textId="77777777" w:rsidR="00316724" w:rsidRDefault="00316724" w:rsidP="00316724"/>
    <w:p w14:paraId="10DFAF55" w14:textId="2A6E89BA" w:rsidR="00316724" w:rsidRDefault="00316724" w:rsidP="00B938B1">
      <w:pPr>
        <w:pStyle w:val="Heading2"/>
      </w:pPr>
      <w:bookmarkStart w:id="62" w:name="_Toc407386672"/>
      <w:r>
        <w:t>Additional Configurations</w:t>
      </w:r>
      <w:bookmarkEnd w:id="62"/>
    </w:p>
    <w:p w14:paraId="70561CFA" w14:textId="77777777" w:rsidR="00316724" w:rsidRPr="00316724" w:rsidRDefault="00316724" w:rsidP="00316724"/>
    <w:p w14:paraId="7D73E473" w14:textId="6F491A42" w:rsidR="00EF047D" w:rsidRDefault="00EF047D" w:rsidP="00246439">
      <w:r>
        <w:rPr>
          <w:noProof/>
          <w:lang w:eastAsia="zh-CN"/>
        </w:rPr>
        <w:drawing>
          <wp:inline distT="0" distB="0" distL="0" distR="0" wp14:anchorId="1F080D80" wp14:editId="6CD4AF71">
            <wp:extent cx="4940384" cy="5029200"/>
            <wp:effectExtent l="0" t="0" r="12700" b="0"/>
            <wp:docPr id="29" name="Picture 29" descr="Macintosh HD:Users:jbranigan:Desktop:Screen Shot 2014-12-19 at 11.4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branigan:Desktop:Screen Shot 2014-12-19 at 11.43.01 AM.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940384" cy="5029200"/>
                    </a:xfrm>
                    <a:prstGeom prst="rect">
                      <a:avLst/>
                    </a:prstGeom>
                    <a:noFill/>
                    <a:ln>
                      <a:noFill/>
                    </a:ln>
                  </pic:spPr>
                </pic:pic>
              </a:graphicData>
            </a:graphic>
          </wp:inline>
        </w:drawing>
      </w:r>
    </w:p>
    <w:p w14:paraId="32F2F0FB" w14:textId="6A66A740" w:rsidR="00EF047D" w:rsidRDefault="00B96538" w:rsidP="00246439">
      <w:pPr>
        <w:rPr>
          <w:ins w:id="63" w:author="Holly Krambeck" w:date="2015-01-06T10:46:00Z"/>
        </w:rPr>
      </w:pPr>
      <w:r>
        <w:t xml:space="preserve">Complete the additional configurations. All fields are required. </w:t>
      </w:r>
    </w:p>
    <w:p w14:paraId="19940F50" w14:textId="77777777" w:rsidR="00594CCE" w:rsidRDefault="00594CCE" w:rsidP="00246439"/>
    <w:p w14:paraId="7F2B2E4B" w14:textId="369BF09A" w:rsidR="00B96538" w:rsidRDefault="00B96538" w:rsidP="00B938B1">
      <w:pPr>
        <w:pStyle w:val="Heading2"/>
      </w:pPr>
      <w:bookmarkStart w:id="64" w:name="_Toc407386673"/>
      <w:r>
        <w:lastRenderedPageBreak/>
        <w:t>Transit Map</w:t>
      </w:r>
      <w:bookmarkEnd w:id="64"/>
    </w:p>
    <w:p w14:paraId="62814325" w14:textId="61DF6AFA" w:rsidR="00EF047D" w:rsidRDefault="00EF047D" w:rsidP="00246439">
      <w:r>
        <w:rPr>
          <w:noProof/>
          <w:lang w:eastAsia="zh-CN"/>
        </w:rPr>
        <w:drawing>
          <wp:inline distT="0" distB="0" distL="0" distR="0" wp14:anchorId="7278FCA1" wp14:editId="2F9E2ADF">
            <wp:extent cx="5943600" cy="4873625"/>
            <wp:effectExtent l="0" t="0" r="0" b="3175"/>
            <wp:docPr id="30" name="Picture 30" descr="Macintosh HD:Users:jbranigan:Desktop:Screen Shot 2014-12-19 at 11.51.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branigan:Desktop:Screen Shot 2014-12-19 at 11.51.24 AM.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4873625"/>
                    </a:xfrm>
                    <a:prstGeom prst="rect">
                      <a:avLst/>
                    </a:prstGeom>
                    <a:noFill/>
                    <a:ln>
                      <a:noFill/>
                    </a:ln>
                  </pic:spPr>
                </pic:pic>
              </a:graphicData>
            </a:graphic>
          </wp:inline>
        </w:drawing>
      </w:r>
    </w:p>
    <w:p w14:paraId="176A1971" w14:textId="725EE3FD" w:rsidR="00B96538" w:rsidRDefault="00B96538" w:rsidP="00246439">
      <w:r>
        <w:t xml:space="preserve">At any point after the GTFS data is uploaded, </w:t>
      </w:r>
      <w:r w:rsidR="00256BE4">
        <w:t>navigating to the “Transit Map” link in the main navigation bar will present the transit system drawn on a map. Layers can be turned on and off using the layers button at the bottom left side of the map. Clicking on stops will display the name of the stop, as well as routes that stop at that location. Using the modes filter will display one or all of the modes of transit included in the system.</w:t>
      </w:r>
      <w:r w:rsidR="00256BE4">
        <w:tab/>
      </w:r>
    </w:p>
    <w:p w14:paraId="5317DAFA" w14:textId="77777777" w:rsidR="00EF047D" w:rsidRDefault="00EF047D" w:rsidP="00246439"/>
    <w:p w14:paraId="3D5D67A2" w14:textId="435D7C1B" w:rsidR="00256BE4" w:rsidRDefault="00256BE4" w:rsidP="00B938B1">
      <w:pPr>
        <w:pStyle w:val="Heading2"/>
      </w:pPr>
      <w:bookmarkStart w:id="65" w:name="_Toc407386674"/>
      <w:r>
        <w:lastRenderedPageBreak/>
        <w:t>Indicator Calculations</w:t>
      </w:r>
      <w:bookmarkEnd w:id="65"/>
    </w:p>
    <w:p w14:paraId="553880B6" w14:textId="795403AB" w:rsidR="00EF047D" w:rsidRDefault="00EF047D" w:rsidP="00246439">
      <w:r>
        <w:rPr>
          <w:noProof/>
          <w:lang w:eastAsia="zh-CN"/>
        </w:rPr>
        <w:drawing>
          <wp:inline distT="0" distB="0" distL="0" distR="0" wp14:anchorId="0D9A2769" wp14:editId="6E24155A">
            <wp:extent cx="5934075" cy="2120900"/>
            <wp:effectExtent l="0" t="0" r="9525" b="12700"/>
            <wp:docPr id="31" name="Picture 31" descr="Macintosh HD:Users:jbranigan:Desktop:Screen Shot 2014-12-19 at 11.5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branigan:Desktop:Screen Shot 2014-12-19 at 11.51.40 AM.pn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34075" cy="2120900"/>
                    </a:xfrm>
                    <a:prstGeom prst="rect">
                      <a:avLst/>
                    </a:prstGeom>
                    <a:noFill/>
                    <a:ln>
                      <a:noFill/>
                    </a:ln>
                  </pic:spPr>
                </pic:pic>
              </a:graphicData>
            </a:graphic>
          </wp:inline>
        </w:drawing>
      </w:r>
    </w:p>
    <w:p w14:paraId="4E6AFB32" w14:textId="2AF2670F" w:rsidR="00D97A1B" w:rsidRDefault="00D97A1B" w:rsidP="00246439">
      <w:pPr>
        <w:rPr>
          <w:noProof/>
        </w:rPr>
      </w:pPr>
      <w:r>
        <w:t>After configuring the settings of the application, the first time navigating to the Indicators page will result in an alert that indicators have not been calculated yet. Click yes to go to the Calculation Status page.</w:t>
      </w:r>
      <w:r w:rsidRPr="00D97A1B">
        <w:rPr>
          <w:noProof/>
        </w:rPr>
        <w:t xml:space="preserve"> </w:t>
      </w:r>
    </w:p>
    <w:p w14:paraId="609CB86D" w14:textId="77777777" w:rsidR="00052173" w:rsidRDefault="00052173" w:rsidP="00246439">
      <w:pPr>
        <w:rPr>
          <w:noProof/>
        </w:rPr>
      </w:pPr>
    </w:p>
    <w:p w14:paraId="746EF1DF" w14:textId="793381C1" w:rsidR="00256BE4" w:rsidRDefault="00D97A1B" w:rsidP="00246439">
      <w:r w:rsidRPr="00D97A1B">
        <w:rPr>
          <w:noProof/>
          <w:lang w:eastAsia="zh-CN"/>
        </w:rPr>
        <w:drawing>
          <wp:inline distT="0" distB="0" distL="0" distR="0" wp14:anchorId="07E5BB91" wp14:editId="76163E8F">
            <wp:extent cx="5943600" cy="2655570"/>
            <wp:effectExtent l="0" t="0" r="0" b="11430"/>
            <wp:docPr id="32" name="Picture 32" descr="Macintosh HD:Users:jbranigan:Desktop:Screen Shot 2014-12-19 at 11.52.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branigan:Desktop:Screen Shot 2014-12-19 at 11.52.02 AM.pn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43600" cy="2655570"/>
                    </a:xfrm>
                    <a:prstGeom prst="rect">
                      <a:avLst/>
                    </a:prstGeom>
                    <a:noFill/>
                    <a:ln>
                      <a:noFill/>
                    </a:ln>
                  </pic:spPr>
                </pic:pic>
              </a:graphicData>
            </a:graphic>
          </wp:inline>
        </w:drawing>
      </w:r>
    </w:p>
    <w:p w14:paraId="76B9AD24" w14:textId="4C3440D4" w:rsidR="00052173" w:rsidRDefault="00052173" w:rsidP="00246439">
      <w:r>
        <w:rPr>
          <w:noProof/>
        </w:rPr>
        <w:t>Click the Calculate Indicators button to begin the calculation. Indicator calculation may take between 5 and 30 minutes, depending on the size of the transit system and machine resources.</w:t>
      </w:r>
    </w:p>
    <w:p w14:paraId="550A46DF" w14:textId="497D584F" w:rsidR="00052173" w:rsidRDefault="00052173" w:rsidP="00246439">
      <w:r w:rsidRPr="00052173">
        <w:rPr>
          <w:noProof/>
          <w:lang w:eastAsia="zh-CN"/>
        </w:rPr>
        <w:lastRenderedPageBreak/>
        <w:drawing>
          <wp:inline distT="0" distB="0" distL="0" distR="0" wp14:anchorId="68B19834" wp14:editId="3577154F">
            <wp:extent cx="5943600" cy="4319270"/>
            <wp:effectExtent l="0" t="0" r="0" b="0"/>
            <wp:docPr id="34" name="Picture 34" descr="Macintosh HD:Users:jbranigan:Desktop:Screen Shot 2014-12-19 at 11.54.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branigan:Desktop:Screen Shot 2014-12-19 at 11.54.39 AM.pn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943600" cy="4319270"/>
                    </a:xfrm>
                    <a:prstGeom prst="rect">
                      <a:avLst/>
                    </a:prstGeom>
                    <a:noFill/>
                    <a:ln>
                      <a:noFill/>
                    </a:ln>
                  </pic:spPr>
                </pic:pic>
              </a:graphicData>
            </a:graphic>
          </wp:inline>
        </w:drawing>
      </w:r>
    </w:p>
    <w:p w14:paraId="601C2AF4" w14:textId="77777777" w:rsidR="00594CCE" w:rsidRDefault="00594CCE" w:rsidP="00246439">
      <w:pPr>
        <w:rPr>
          <w:ins w:id="66" w:author="Holly Krambeck" w:date="2015-01-06T10:46:00Z"/>
        </w:rPr>
      </w:pPr>
    </w:p>
    <w:p w14:paraId="1250D6AB" w14:textId="589E18B9" w:rsidR="00052173" w:rsidRDefault="00052173" w:rsidP="00246439">
      <w:r>
        <w:t>OTI will display the status of the indicator calculations for the duration of the process until the calculation has completed. Indicators can be recalculated at any time if additional data or different configurations are available.</w:t>
      </w:r>
    </w:p>
    <w:p w14:paraId="50212272" w14:textId="77777777" w:rsidR="003D62D8" w:rsidRDefault="003D62D8" w:rsidP="00246439"/>
    <w:p w14:paraId="622229C3" w14:textId="25730B18" w:rsidR="00EF047D" w:rsidRDefault="00EF047D" w:rsidP="00246439"/>
    <w:p w14:paraId="34637431" w14:textId="77777777" w:rsidR="00EF047D" w:rsidRDefault="00EF047D" w:rsidP="00246439"/>
    <w:p w14:paraId="666D58C9" w14:textId="17D15DFC" w:rsidR="00EF047D" w:rsidRDefault="00EF047D" w:rsidP="00246439">
      <w:r>
        <w:rPr>
          <w:noProof/>
          <w:lang w:eastAsia="zh-CN"/>
        </w:rPr>
        <w:drawing>
          <wp:inline distT="0" distB="0" distL="0" distR="0" wp14:anchorId="61B12BBF" wp14:editId="089C37DA">
            <wp:extent cx="5933853" cy="476655"/>
            <wp:effectExtent l="0" t="0" r="0" b="6350"/>
            <wp:docPr id="35" name="Picture 35" descr="Macintosh HD:Users:jbranigan:Desktop:Screen Shot 2014-12-19 at 1.1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branigan:Desktop:Screen Shot 2014-12-19 at 1.17.05 PM.png"/>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934075" cy="476673"/>
                    </a:xfrm>
                    <a:prstGeom prst="rect">
                      <a:avLst/>
                    </a:prstGeom>
                    <a:noFill/>
                    <a:ln>
                      <a:noFill/>
                    </a:ln>
                    <a:extLst>
                      <a:ext uri="{53640926-AAD7-44D8-BBD7-CCE9431645EC}">
                        <a14:shadowObscured xmlns:a14="http://schemas.microsoft.com/office/drawing/2010/main"/>
                      </a:ext>
                    </a:extLst>
                  </pic:spPr>
                </pic:pic>
              </a:graphicData>
            </a:graphic>
          </wp:inline>
        </w:drawing>
      </w:r>
    </w:p>
    <w:p w14:paraId="0BF400D2" w14:textId="77777777" w:rsidR="00EF047D" w:rsidRDefault="00EF047D" w:rsidP="00246439"/>
    <w:p w14:paraId="2233565E" w14:textId="26851DA8" w:rsidR="003D62D8" w:rsidRDefault="003D62D8" w:rsidP="00B938B1">
      <w:pPr>
        <w:pStyle w:val="Heading2"/>
      </w:pPr>
      <w:bookmarkStart w:id="67" w:name="_Toc407386675"/>
      <w:r>
        <w:lastRenderedPageBreak/>
        <w:t>Indicator Results</w:t>
      </w:r>
      <w:bookmarkEnd w:id="67"/>
    </w:p>
    <w:p w14:paraId="2AD03E0D" w14:textId="7B4E48E5" w:rsidR="00EF047D" w:rsidRDefault="00EF047D" w:rsidP="00246439">
      <w:r>
        <w:rPr>
          <w:noProof/>
          <w:lang w:eastAsia="zh-CN"/>
        </w:rPr>
        <w:drawing>
          <wp:inline distT="0" distB="0" distL="0" distR="0" wp14:anchorId="25C10DB1" wp14:editId="33811D50">
            <wp:extent cx="5934075" cy="4504055"/>
            <wp:effectExtent l="0" t="0" r="9525" b="0"/>
            <wp:docPr id="36" name="Picture 36" descr="Macintosh HD:Users:jbranigan:Desktop:Screen Shot 2014-12-19 at 1.3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branigan:Desktop:Screen Shot 2014-12-19 at 1.35.45 PM.png"/>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934075" cy="4504055"/>
                    </a:xfrm>
                    <a:prstGeom prst="rect">
                      <a:avLst/>
                    </a:prstGeom>
                    <a:noFill/>
                    <a:ln>
                      <a:noFill/>
                    </a:ln>
                  </pic:spPr>
                </pic:pic>
              </a:graphicData>
            </a:graphic>
          </wp:inline>
        </w:drawing>
      </w:r>
    </w:p>
    <w:p w14:paraId="5BCF70C6" w14:textId="214F1E2D" w:rsidR="003D62D8" w:rsidRDefault="003D62D8" w:rsidP="00246439">
      <w:r>
        <w:t>The results of the indicator calculations can be viewed on the Indicators Data page. Results can be downloaded in CSV format for further analysis and detail by clicking the download button next to the system name:</w:t>
      </w:r>
    </w:p>
    <w:p w14:paraId="11E93053" w14:textId="0CA1F9D2" w:rsidR="00EF047D" w:rsidRDefault="003D62D8" w:rsidP="00246439">
      <w:r>
        <w:rPr>
          <w:noProof/>
          <w:lang w:eastAsia="zh-CN"/>
        </w:rPr>
        <w:drawing>
          <wp:inline distT="0" distB="0" distL="0" distR="0" wp14:anchorId="3CF9947A" wp14:editId="4F5BE234">
            <wp:extent cx="1485900" cy="465080"/>
            <wp:effectExtent l="0" t="0" r="0" b="0"/>
            <wp:docPr id="38" name="Picture 38" descr="Macintosh HD:Users:jbranigan:Desktop:Screen Shot 2014-12-19 at 3.26.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branigan:Desktop:Screen Shot 2014-12-19 at 3.26.53 PM.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485900" cy="465080"/>
                    </a:xfrm>
                    <a:prstGeom prst="rect">
                      <a:avLst/>
                    </a:prstGeom>
                    <a:noFill/>
                    <a:ln>
                      <a:noFill/>
                    </a:ln>
                  </pic:spPr>
                </pic:pic>
              </a:graphicData>
            </a:graphic>
          </wp:inline>
        </w:drawing>
      </w:r>
    </w:p>
    <w:p w14:paraId="39EF8B16" w14:textId="31FAC771" w:rsidR="00EF047D" w:rsidRDefault="00EF047D" w:rsidP="00246439">
      <w:r>
        <w:rPr>
          <w:noProof/>
          <w:lang w:eastAsia="zh-CN"/>
        </w:rPr>
        <w:lastRenderedPageBreak/>
        <w:drawing>
          <wp:inline distT="0" distB="0" distL="0" distR="0" wp14:anchorId="551367E3" wp14:editId="2F3C28ED">
            <wp:extent cx="5943600" cy="3686810"/>
            <wp:effectExtent l="0" t="0" r="0" b="0"/>
            <wp:docPr id="37" name="Picture 37" descr="Macintosh HD:Users:jbranigan:Desktop:Screen Shot 2014-12-19 at 3.2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branigan:Desktop:Screen Shot 2014-12-19 at 3.26.27 PM.pn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943600" cy="3686810"/>
                    </a:xfrm>
                    <a:prstGeom prst="rect">
                      <a:avLst/>
                    </a:prstGeom>
                    <a:noFill/>
                    <a:ln>
                      <a:noFill/>
                    </a:ln>
                  </pic:spPr>
                </pic:pic>
              </a:graphicData>
            </a:graphic>
          </wp:inline>
        </w:drawing>
      </w:r>
    </w:p>
    <w:p w14:paraId="7CC20E7E" w14:textId="17FDAB25" w:rsidR="00EF047D" w:rsidRDefault="003D62D8" w:rsidP="00246439">
      <w:r>
        <w:t xml:space="preserve">Indicator results may also be viewed on a map in the Indicators Map page. </w:t>
      </w:r>
      <w:r w:rsidR="00DB58AB">
        <w:t>The results of certain indicators can be chosen from the dropdown on the left side of the map. Additionally, the system can be filtered by mode.</w:t>
      </w:r>
    </w:p>
    <w:p w14:paraId="3BB2ECD0" w14:textId="0B09A8EB" w:rsidR="00EF047D" w:rsidRDefault="00EF047D" w:rsidP="00246439"/>
    <w:p w14:paraId="6FA03433" w14:textId="77777777" w:rsidR="00EF047D" w:rsidRDefault="00EF047D" w:rsidP="00246439"/>
    <w:p w14:paraId="25E1E941" w14:textId="77777777" w:rsidR="0081678C" w:rsidRDefault="0081678C">
      <w:pPr>
        <w:spacing w:line="240" w:lineRule="auto"/>
        <w:rPr>
          <w:rFonts w:eastAsiaTheme="majorEastAsia"/>
          <w:b/>
          <w:bCs/>
          <w:color w:val="800000"/>
          <w:kern w:val="32"/>
          <w:sz w:val="44"/>
          <w:szCs w:val="32"/>
        </w:rPr>
      </w:pPr>
      <w:r>
        <w:br w:type="page"/>
      </w:r>
    </w:p>
    <w:p w14:paraId="08933BD6" w14:textId="027D8EF4" w:rsidR="0063780A" w:rsidRDefault="00EF047D" w:rsidP="00EF047D">
      <w:pPr>
        <w:pStyle w:val="Heading1"/>
      </w:pPr>
      <w:bookmarkStart w:id="68" w:name="_Toc407386676"/>
      <w:r>
        <w:lastRenderedPageBreak/>
        <w:t>Scenario Building</w:t>
      </w:r>
      <w:bookmarkEnd w:id="68"/>
    </w:p>
    <w:p w14:paraId="44C6321E" w14:textId="28229959" w:rsidR="0081678C" w:rsidRDefault="0081678C" w:rsidP="0081678C">
      <w:r>
        <w:t>OTI provides an interface for designing potential changes to the transit system. The scenario tools enable adding modes, routes, stops, and lines, as well as scheduling. Scenarios are locked to particular time periods (morning peak, weekend, etc.). To view scenarios side-by-side, they must be designed in the same time period.</w:t>
      </w:r>
    </w:p>
    <w:p w14:paraId="083C342D" w14:textId="77777777" w:rsidR="00D104FD" w:rsidRDefault="00D104FD" w:rsidP="0081678C"/>
    <w:p w14:paraId="08AA481D" w14:textId="079D48FF" w:rsidR="00D104FD" w:rsidRDefault="00D104FD" w:rsidP="00D104FD">
      <w:pPr>
        <w:pStyle w:val="Heading2"/>
      </w:pPr>
      <w:bookmarkStart w:id="69" w:name="_Toc407386677"/>
      <w:r>
        <w:t>Creating a Scenario</w:t>
      </w:r>
      <w:bookmarkEnd w:id="69"/>
    </w:p>
    <w:p w14:paraId="66BE2872" w14:textId="77777777" w:rsidR="0081678C" w:rsidRDefault="0081678C" w:rsidP="0081678C"/>
    <w:p w14:paraId="5261AF71" w14:textId="3142BADE" w:rsidR="0081678C" w:rsidRDefault="0081678C" w:rsidP="0081678C">
      <w:r w:rsidRPr="0081678C">
        <w:rPr>
          <w:noProof/>
          <w:lang w:eastAsia="zh-CN"/>
        </w:rPr>
        <w:drawing>
          <wp:inline distT="0" distB="0" distL="0" distR="0" wp14:anchorId="68079EA7" wp14:editId="033575EF">
            <wp:extent cx="2971800" cy="1520703"/>
            <wp:effectExtent l="0" t="0" r="0" b="3810"/>
            <wp:docPr id="5" name="Picture 5" descr="Macintosh HD:Users:jbranigan:Desktop:Screen Shot 2014-12-22 at 4.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branigan:Desktop:Screen Shot 2014-12-22 at 4.25.45 PM.png"/>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972162" cy="1520888"/>
                    </a:xfrm>
                    <a:prstGeom prst="rect">
                      <a:avLst/>
                    </a:prstGeom>
                    <a:noFill/>
                    <a:ln>
                      <a:noFill/>
                    </a:ln>
                  </pic:spPr>
                </pic:pic>
              </a:graphicData>
            </a:graphic>
          </wp:inline>
        </w:drawing>
      </w:r>
    </w:p>
    <w:p w14:paraId="34F9F0FF" w14:textId="56EB5F2A" w:rsidR="0081678C" w:rsidRPr="0081678C" w:rsidRDefault="009E3CF5" w:rsidP="0081678C">
      <w:r>
        <w:t xml:space="preserve">To work with scenarios, either </w:t>
      </w:r>
      <w:proofErr w:type="gramStart"/>
      <w:r>
        <w:t>click</w:t>
      </w:r>
      <w:proofErr w:type="gramEnd"/>
      <w:r>
        <w:t xml:space="preserve"> the New Scenario button or the name of an existing scenario to load it. </w:t>
      </w:r>
    </w:p>
    <w:p w14:paraId="3EA44CB9" w14:textId="669B7A41" w:rsidR="00EF047D" w:rsidRDefault="00B84559" w:rsidP="00EF047D">
      <w:r>
        <w:rPr>
          <w:noProof/>
          <w:lang w:eastAsia="zh-CN"/>
        </w:rPr>
        <w:drawing>
          <wp:inline distT="0" distB="0" distL="0" distR="0" wp14:anchorId="237B40F0" wp14:editId="44C44964">
            <wp:extent cx="3200400" cy="3039499"/>
            <wp:effectExtent l="0" t="0" r="0" b="8890"/>
            <wp:docPr id="6" name="Picture 6" descr="Macintosh HD:Users:jbranigan:Desktop:Screen Shot 2014-12-22 at 4.2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branigan:Desktop:Screen Shot 2014-12-22 at 4.25.28 PM.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3200400" cy="3039499"/>
                    </a:xfrm>
                    <a:prstGeom prst="rect">
                      <a:avLst/>
                    </a:prstGeom>
                    <a:noFill/>
                    <a:ln>
                      <a:noFill/>
                    </a:ln>
                  </pic:spPr>
                </pic:pic>
              </a:graphicData>
            </a:graphic>
          </wp:inline>
        </w:drawing>
      </w:r>
    </w:p>
    <w:p w14:paraId="1601BCEC" w14:textId="5BB95677" w:rsidR="009E3CF5" w:rsidRDefault="009E3CF5" w:rsidP="00EF047D">
      <w:r>
        <w:t>After clicking New Scenario, a dialog appears for the user to name and describe the scenario, and to choose the time period in which the scenario is set.</w:t>
      </w:r>
    </w:p>
    <w:p w14:paraId="0AC9BD29" w14:textId="0FA217A1" w:rsidR="00B84559" w:rsidRDefault="00B84559" w:rsidP="00EF047D">
      <w:r>
        <w:rPr>
          <w:noProof/>
          <w:lang w:eastAsia="zh-CN"/>
        </w:rPr>
        <w:lastRenderedPageBreak/>
        <w:drawing>
          <wp:inline distT="0" distB="0" distL="0" distR="0" wp14:anchorId="69EA470C" wp14:editId="1E0B96B0">
            <wp:extent cx="5029200" cy="3424262"/>
            <wp:effectExtent l="0" t="0" r="0" b="5080"/>
            <wp:docPr id="7" name="Picture 7" descr="Macintosh HD:Users:jbranigan:Desktop:Screen Shot 2014-12-22 at 4.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branigan:Desktop:Screen Shot 2014-12-22 at 4.25.09 PM.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029200" cy="3424262"/>
                    </a:xfrm>
                    <a:prstGeom prst="rect">
                      <a:avLst/>
                    </a:prstGeom>
                    <a:noFill/>
                    <a:ln>
                      <a:noFill/>
                    </a:ln>
                  </pic:spPr>
                </pic:pic>
              </a:graphicData>
            </a:graphic>
          </wp:inline>
        </w:drawing>
      </w:r>
    </w:p>
    <w:p w14:paraId="558E3195" w14:textId="77777777" w:rsidR="009E3CF5" w:rsidRDefault="009E3CF5" w:rsidP="00EF047D">
      <w:r>
        <w:t>Upon naming and describing the scenario, the software may take a few minutes to set up a unique database and prepare for scenario editing. After the scenario is successfully created, click the Routes link to begin.</w:t>
      </w:r>
    </w:p>
    <w:p w14:paraId="3806048D" w14:textId="77777777" w:rsidR="00D104FD" w:rsidRDefault="00D104FD" w:rsidP="00EF047D"/>
    <w:p w14:paraId="59E96B9D" w14:textId="6AD2506E" w:rsidR="00D104FD" w:rsidRDefault="00D104FD" w:rsidP="00D104FD">
      <w:pPr>
        <w:pStyle w:val="Heading2"/>
      </w:pPr>
      <w:bookmarkStart w:id="70" w:name="_Toc407386678"/>
      <w:r>
        <w:t>Creating Routes</w:t>
      </w:r>
      <w:bookmarkEnd w:id="70"/>
    </w:p>
    <w:p w14:paraId="7036FDED" w14:textId="4B1111BF" w:rsidR="009E3CF5" w:rsidRDefault="009E3CF5" w:rsidP="00EF047D">
      <w:pPr>
        <w:rPr>
          <w:noProof/>
        </w:rPr>
      </w:pPr>
      <w:r w:rsidRPr="009E3CF5">
        <w:rPr>
          <w:noProof/>
        </w:rPr>
        <w:t xml:space="preserve"> </w:t>
      </w:r>
      <w:r>
        <w:rPr>
          <w:noProof/>
          <w:lang w:eastAsia="zh-CN"/>
        </w:rPr>
        <w:drawing>
          <wp:inline distT="0" distB="0" distL="0" distR="0" wp14:anchorId="5509AAC3" wp14:editId="6EE8DA25">
            <wp:extent cx="3543300" cy="2648694"/>
            <wp:effectExtent l="0" t="0" r="0" b="0"/>
            <wp:docPr id="8" name="Picture 8" descr="Macintosh HD:Users:jbranigan:Desktop:Screen Shot 2014-12-22 at 4.29.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branigan:Desktop:Screen Shot 2014-12-22 at 4.29.56 PM.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3543522" cy="2648860"/>
                    </a:xfrm>
                    <a:prstGeom prst="rect">
                      <a:avLst/>
                    </a:prstGeom>
                    <a:noFill/>
                    <a:ln>
                      <a:noFill/>
                    </a:ln>
                  </pic:spPr>
                </pic:pic>
              </a:graphicData>
            </a:graphic>
          </wp:inline>
        </w:drawing>
      </w:r>
    </w:p>
    <w:p w14:paraId="68E2A673" w14:textId="5A18705A" w:rsidR="009E3CF5" w:rsidRDefault="009E3CF5" w:rsidP="00EF047D">
      <w:r>
        <w:rPr>
          <w:noProof/>
        </w:rPr>
        <w:t>The next step is defining the route. Either choose an existing route, or create a new one.</w:t>
      </w:r>
    </w:p>
    <w:p w14:paraId="786A7AD9" w14:textId="34D0EEA8" w:rsidR="00B84559" w:rsidRDefault="00700900" w:rsidP="00EF047D">
      <w:r>
        <w:rPr>
          <w:noProof/>
          <w:lang w:eastAsia="zh-CN"/>
        </w:rPr>
        <w:lastRenderedPageBreak/>
        <w:drawing>
          <wp:inline distT="0" distB="0" distL="0" distR="0" wp14:anchorId="1FE0F880" wp14:editId="4E606199">
            <wp:extent cx="3559880" cy="4229100"/>
            <wp:effectExtent l="0" t="0" r="0" b="0"/>
            <wp:docPr id="9" name="Picture 9" descr="Macintosh HD:Users:jbranigan:Desktop:Screen Shot 2014-12-22 at 4.31.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branigan:Desktop:Screen Shot 2014-12-22 at 4.31.01 PM.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559880" cy="4229100"/>
                    </a:xfrm>
                    <a:prstGeom prst="rect">
                      <a:avLst/>
                    </a:prstGeom>
                    <a:noFill/>
                    <a:ln>
                      <a:noFill/>
                    </a:ln>
                  </pic:spPr>
                </pic:pic>
              </a:graphicData>
            </a:graphic>
          </wp:inline>
        </w:drawing>
      </w:r>
    </w:p>
    <w:p w14:paraId="769B2015" w14:textId="314F0D36" w:rsidR="009E3CF5" w:rsidRDefault="009E3CF5" w:rsidP="00EF047D">
      <w:r>
        <w:t>Edit the route name and description, choose a route type or mode, and set the headway for the scenario route. The headway will define the frequency with which vehicles will be calculated to arrive at a particular stop. When complete, click Continue.</w:t>
      </w:r>
    </w:p>
    <w:p w14:paraId="68CCBFFA" w14:textId="77777777" w:rsidR="009E3CF5" w:rsidRDefault="009E3CF5" w:rsidP="00EF047D"/>
    <w:p w14:paraId="02AA41F9" w14:textId="63873C14" w:rsidR="00700900" w:rsidRDefault="00700900" w:rsidP="00EF047D">
      <w:r>
        <w:rPr>
          <w:noProof/>
          <w:lang w:eastAsia="zh-CN"/>
        </w:rPr>
        <w:drawing>
          <wp:inline distT="0" distB="0" distL="0" distR="0" wp14:anchorId="74BB76DB" wp14:editId="332C77A6">
            <wp:extent cx="4572000" cy="2858477"/>
            <wp:effectExtent l="0" t="0" r="0" b="12065"/>
            <wp:docPr id="10" name="Picture 10" descr="Macintosh HD:Users:jbranigan:Desktop:Screen Shot 2014-12-22 at 4.3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branigan:Desktop:Screen Shot 2014-12-22 at 4.31.19 PM.png"/>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4572640" cy="2858877"/>
                    </a:xfrm>
                    <a:prstGeom prst="rect">
                      <a:avLst/>
                    </a:prstGeom>
                    <a:noFill/>
                    <a:ln>
                      <a:noFill/>
                    </a:ln>
                  </pic:spPr>
                </pic:pic>
              </a:graphicData>
            </a:graphic>
          </wp:inline>
        </w:drawing>
      </w:r>
    </w:p>
    <w:p w14:paraId="4BF6EC01" w14:textId="304F13C9" w:rsidR="009E3CF5" w:rsidRDefault="009E3CF5" w:rsidP="00EF047D">
      <w:r>
        <w:t>Add stops to the route by using the marker tool at the upper right-hand corner of the map…</w:t>
      </w:r>
    </w:p>
    <w:p w14:paraId="58B1AB0C" w14:textId="77777777" w:rsidR="00700900" w:rsidRDefault="00700900" w:rsidP="00EF047D"/>
    <w:p w14:paraId="32FBD10A" w14:textId="77E41949" w:rsidR="00700900" w:rsidRDefault="00700900" w:rsidP="00EF047D"/>
    <w:p w14:paraId="018F49C6" w14:textId="77777777" w:rsidR="00700900" w:rsidRDefault="00700900" w:rsidP="00EF047D"/>
    <w:p w14:paraId="710DDBF0" w14:textId="04AB0E45" w:rsidR="00700900" w:rsidRDefault="00700900" w:rsidP="00EF047D"/>
    <w:p w14:paraId="004160E5" w14:textId="6D189BF9" w:rsidR="00700900" w:rsidRDefault="00700900" w:rsidP="00EF047D">
      <w:r>
        <w:rPr>
          <w:noProof/>
          <w:lang w:eastAsia="zh-CN"/>
        </w:rPr>
        <w:drawing>
          <wp:inline distT="0" distB="0" distL="0" distR="0" wp14:anchorId="5E232508" wp14:editId="188AC089">
            <wp:extent cx="2418461" cy="2592019"/>
            <wp:effectExtent l="0" t="0" r="0" b="0"/>
            <wp:docPr id="13" name="Picture 13" descr="Macintosh HD:Users:jbranigan:Desktop:Screen Shot 2014-12-22 at 4.3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branigan:Desktop:Screen Shot 2014-12-22 at 4.32.51 PM.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2418842" cy="2592428"/>
                    </a:xfrm>
                    <a:prstGeom prst="rect">
                      <a:avLst/>
                    </a:prstGeom>
                    <a:noFill/>
                    <a:ln>
                      <a:noFill/>
                    </a:ln>
                  </pic:spPr>
                </pic:pic>
              </a:graphicData>
            </a:graphic>
          </wp:inline>
        </w:drawing>
      </w:r>
      <w:r>
        <w:rPr>
          <w:noProof/>
          <w:lang w:eastAsia="zh-CN"/>
        </w:rPr>
        <w:drawing>
          <wp:inline distT="0" distB="0" distL="0" distR="0" wp14:anchorId="644366AE" wp14:editId="16AA8802">
            <wp:extent cx="2544733" cy="2633077"/>
            <wp:effectExtent l="0" t="0" r="0" b="8890"/>
            <wp:docPr id="14" name="Picture 14" descr="Macintosh HD:Users:jbranigan:Desktop:Screen Shot 2014-12-22 at 4.3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branigan:Desktop:Screen Shot 2014-12-22 at 4.33.01 PM.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545439" cy="2633808"/>
                    </a:xfrm>
                    <a:prstGeom prst="rect">
                      <a:avLst/>
                    </a:prstGeom>
                    <a:noFill/>
                    <a:ln>
                      <a:noFill/>
                    </a:ln>
                  </pic:spPr>
                </pic:pic>
              </a:graphicData>
            </a:graphic>
          </wp:inline>
        </w:drawing>
      </w:r>
    </w:p>
    <w:p w14:paraId="1E08FA80" w14:textId="77777777" w:rsidR="009E3CF5" w:rsidRDefault="009E3CF5" w:rsidP="00EF047D"/>
    <w:p w14:paraId="672EE809" w14:textId="66A0D9A9" w:rsidR="00700900" w:rsidRDefault="009E3CF5" w:rsidP="00EF047D">
      <w:r>
        <w:t xml:space="preserve">Or by clicking an existing stop and choosing </w:t>
      </w:r>
      <w:proofErr w:type="gramStart"/>
      <w:r>
        <w:t>Yes</w:t>
      </w:r>
      <w:proofErr w:type="gramEnd"/>
      <w:r>
        <w:t xml:space="preserve">. After placing stops, the sequence can be adjusted by clicking on the stop icon and changing the sequence in the info window. </w:t>
      </w:r>
      <w:r w:rsidR="00C12072">
        <w:t>After all stops have been added and sequenced, click Continue.</w:t>
      </w:r>
    </w:p>
    <w:p w14:paraId="0D889FFA" w14:textId="77777777" w:rsidR="00700900" w:rsidRDefault="00700900" w:rsidP="00EF047D"/>
    <w:p w14:paraId="4D6E019A" w14:textId="6DA01611" w:rsidR="00700900" w:rsidRDefault="00700900" w:rsidP="00EF047D">
      <w:r>
        <w:rPr>
          <w:noProof/>
          <w:lang w:eastAsia="zh-CN"/>
        </w:rPr>
        <w:drawing>
          <wp:inline distT="0" distB="0" distL="0" distR="0" wp14:anchorId="69872550" wp14:editId="292E3B27">
            <wp:extent cx="5934075" cy="2694305"/>
            <wp:effectExtent l="0" t="0" r="9525" b="0"/>
            <wp:docPr id="15" name="Picture 15" descr="Macintosh HD:Users:jbranigan:Desktop:Screen Shot 2014-12-22 at 4.3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branigan:Desktop:Screen Shot 2014-12-22 at 4.35.10 PM.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934075" cy="2694305"/>
                    </a:xfrm>
                    <a:prstGeom prst="rect">
                      <a:avLst/>
                    </a:prstGeom>
                    <a:noFill/>
                    <a:ln>
                      <a:noFill/>
                    </a:ln>
                  </pic:spPr>
                </pic:pic>
              </a:graphicData>
            </a:graphic>
          </wp:inline>
        </w:drawing>
      </w:r>
    </w:p>
    <w:p w14:paraId="43CB12F1" w14:textId="60A28CA1" w:rsidR="00C12072" w:rsidRDefault="00C12072" w:rsidP="00EF047D">
      <w:r>
        <w:t>Shapes may be added to connect the stops. Use the draw tool in the upper right-hand corner of the map, or simply click on each stop in order to let the software connect them. When finished adding the shape, click Continue.</w:t>
      </w:r>
    </w:p>
    <w:p w14:paraId="10404B3D" w14:textId="07CD5EB1" w:rsidR="00700900" w:rsidRDefault="003D7CC8" w:rsidP="00EF047D">
      <w:pPr>
        <w:rPr>
          <w:noProof/>
        </w:rPr>
      </w:pPr>
      <w:r>
        <w:rPr>
          <w:noProof/>
          <w:lang w:eastAsia="zh-CN"/>
        </w:rPr>
        <w:lastRenderedPageBreak/>
        <w:drawing>
          <wp:inline distT="0" distB="0" distL="0" distR="0" wp14:anchorId="5DFF2634" wp14:editId="7292E0F7">
            <wp:extent cx="3477431" cy="2514600"/>
            <wp:effectExtent l="0" t="0" r="2540" b="0"/>
            <wp:docPr id="17" name="Picture 17" descr="Macintosh HD:Users:jbranigan:Desktop:Screen Shot 2014-12-22 at 4.3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branigan:Desktop:Screen Shot 2014-12-22 at 4.35.58 PM.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3477431" cy="2514600"/>
                    </a:xfrm>
                    <a:prstGeom prst="rect">
                      <a:avLst/>
                    </a:prstGeom>
                    <a:noFill/>
                    <a:ln>
                      <a:noFill/>
                    </a:ln>
                  </pic:spPr>
                </pic:pic>
              </a:graphicData>
            </a:graphic>
          </wp:inline>
        </w:drawing>
      </w:r>
    </w:p>
    <w:p w14:paraId="67428D68" w14:textId="4201892F" w:rsidR="00700900" w:rsidRDefault="00C12072" w:rsidP="00EF047D">
      <w:pPr>
        <w:rPr>
          <w:noProof/>
        </w:rPr>
      </w:pPr>
      <w:r>
        <w:rPr>
          <w:noProof/>
        </w:rPr>
        <w:t>The software estimates the travel time for each stop. Confirm the stop times, or modify them, to complete the route process. When finished adding routes, click the Scenario link.</w:t>
      </w:r>
    </w:p>
    <w:p w14:paraId="21648978" w14:textId="77777777" w:rsidR="00D104FD" w:rsidRDefault="00D104FD" w:rsidP="00EF047D">
      <w:pPr>
        <w:rPr>
          <w:noProof/>
        </w:rPr>
      </w:pPr>
    </w:p>
    <w:p w14:paraId="28FA7DA9" w14:textId="2CB397A9" w:rsidR="00D104FD" w:rsidRDefault="00D104FD" w:rsidP="00D104FD">
      <w:pPr>
        <w:pStyle w:val="Heading2"/>
      </w:pPr>
      <w:bookmarkStart w:id="71" w:name="_Toc407386679"/>
      <w:r>
        <w:rPr>
          <w:noProof/>
        </w:rPr>
        <w:t>Finishing and Calculating Indicator Results</w:t>
      </w:r>
      <w:bookmarkEnd w:id="71"/>
    </w:p>
    <w:p w14:paraId="7F37B308" w14:textId="77777777" w:rsidR="00700900" w:rsidRDefault="00700900" w:rsidP="00EF047D"/>
    <w:p w14:paraId="16DC3B76" w14:textId="585BF645" w:rsidR="00700900" w:rsidRDefault="003D7CC8" w:rsidP="00EF047D">
      <w:r w:rsidRPr="003D7CC8">
        <w:rPr>
          <w:noProof/>
          <w:lang w:eastAsia="zh-CN"/>
        </w:rPr>
        <w:drawing>
          <wp:inline distT="0" distB="0" distL="0" distR="0" wp14:anchorId="5B03A8E7" wp14:editId="32E97A31">
            <wp:extent cx="3886200" cy="1608533"/>
            <wp:effectExtent l="0" t="0" r="0" b="0"/>
            <wp:docPr id="18" name="Picture 18" descr="Macintosh HD:Users:jbranigan:Desktop:Screen Shot 2014-12-22 at 4.4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branigan:Desktop:Screen Shot 2014-12-22 at 4.40.00 PM.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3886200" cy="1608533"/>
                    </a:xfrm>
                    <a:prstGeom prst="rect">
                      <a:avLst/>
                    </a:prstGeom>
                    <a:noFill/>
                    <a:ln>
                      <a:noFill/>
                    </a:ln>
                  </pic:spPr>
                </pic:pic>
              </a:graphicData>
            </a:graphic>
          </wp:inline>
        </w:drawing>
      </w:r>
    </w:p>
    <w:p w14:paraId="4FF8B2AE" w14:textId="308604E5" w:rsidR="00C12072" w:rsidRDefault="00C12072" w:rsidP="00EF047D">
      <w:r>
        <w:t>The scenario is complete. Click Finish and Calculate Indicators to run the indicator process on the new scenario. When the process is complete, the results are viewable side-by-side on the Indicators Data page. The results are also viewable on the map.</w:t>
      </w:r>
    </w:p>
    <w:p w14:paraId="19E1D398" w14:textId="6618C532" w:rsidR="00700900" w:rsidRDefault="003D7CC8" w:rsidP="00EF047D">
      <w:r>
        <w:rPr>
          <w:noProof/>
          <w:lang w:eastAsia="zh-CN"/>
        </w:rPr>
        <w:lastRenderedPageBreak/>
        <w:drawing>
          <wp:inline distT="0" distB="0" distL="0" distR="0" wp14:anchorId="068CFC7F" wp14:editId="01248E91">
            <wp:extent cx="5029200" cy="2625823"/>
            <wp:effectExtent l="0" t="0" r="0" b="0"/>
            <wp:docPr id="19" name="Picture 19" descr="Macintosh HD:Users:jbranigan:Desktop:Screen Shot 2014-12-22 at 4.44.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branigan:Desktop:Screen Shot 2014-12-22 at 4.44.27 PM.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029200" cy="2625823"/>
                    </a:xfrm>
                    <a:prstGeom prst="rect">
                      <a:avLst/>
                    </a:prstGeom>
                    <a:noFill/>
                    <a:ln>
                      <a:noFill/>
                    </a:ln>
                  </pic:spPr>
                </pic:pic>
              </a:graphicData>
            </a:graphic>
          </wp:inline>
        </w:drawing>
      </w:r>
    </w:p>
    <w:p w14:paraId="077F2AC4" w14:textId="77777777" w:rsidR="00700900" w:rsidRDefault="00700900" w:rsidP="00EF047D"/>
    <w:p w14:paraId="00CDEB04" w14:textId="76BDA9E7" w:rsidR="00D104FD" w:rsidRDefault="00D104FD" w:rsidP="00D104FD">
      <w:pPr>
        <w:pStyle w:val="Heading2"/>
      </w:pPr>
      <w:bookmarkStart w:id="72" w:name="_Toc407386680"/>
      <w:r>
        <w:t>Multi-User Support</w:t>
      </w:r>
      <w:bookmarkEnd w:id="72"/>
    </w:p>
    <w:p w14:paraId="402017E5" w14:textId="30A5EE93" w:rsidR="00EF047D" w:rsidRDefault="003D7CC8" w:rsidP="005809C4">
      <w:r>
        <w:rPr>
          <w:noProof/>
          <w:lang w:eastAsia="zh-CN"/>
        </w:rPr>
        <w:drawing>
          <wp:inline distT="0" distB="0" distL="0" distR="0" wp14:anchorId="699D40E5" wp14:editId="1A3AF9D8">
            <wp:extent cx="4229100" cy="2552411"/>
            <wp:effectExtent l="0" t="0" r="0" b="0"/>
            <wp:docPr id="20" name="Picture 20" descr="Macintosh HD:Users:jbranigan:Desktop:Screen Shot 2014-12-22 at 4.49.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branigan:Desktop:Screen Shot 2014-12-22 at 4.49.10 PM.png"/>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229100" cy="2552411"/>
                    </a:xfrm>
                    <a:prstGeom prst="rect">
                      <a:avLst/>
                    </a:prstGeom>
                    <a:noFill/>
                    <a:ln>
                      <a:noFill/>
                    </a:ln>
                  </pic:spPr>
                </pic:pic>
              </a:graphicData>
            </a:graphic>
          </wp:inline>
        </w:drawing>
      </w:r>
    </w:p>
    <w:p w14:paraId="68BE4688" w14:textId="4977DF07" w:rsidR="005809C4" w:rsidRDefault="005809C4" w:rsidP="005809C4">
      <w:r>
        <w:t xml:space="preserve">OTI supports multiple users. To copy a colleague’s scenario, click the copy button on the Scenario </w:t>
      </w:r>
      <w:commentRangeStart w:id="73"/>
      <w:r>
        <w:t>dialog</w:t>
      </w:r>
      <w:commentRangeEnd w:id="73"/>
      <w:r w:rsidR="00594CCE">
        <w:rPr>
          <w:rStyle w:val="CommentReference"/>
        </w:rPr>
        <w:commentReference w:id="73"/>
      </w:r>
      <w:r>
        <w:t>.</w:t>
      </w:r>
    </w:p>
    <w:p w14:paraId="7A68255B" w14:textId="77777777" w:rsidR="00B938B1" w:rsidRDefault="00B938B1" w:rsidP="005809C4"/>
    <w:p w14:paraId="086E14B7" w14:textId="021D5F51" w:rsidR="00B938B1" w:rsidRDefault="00B938B1">
      <w:pPr>
        <w:spacing w:line="240" w:lineRule="auto"/>
      </w:pPr>
      <w:r>
        <w:br w:type="page"/>
      </w:r>
    </w:p>
    <w:p w14:paraId="59714404" w14:textId="11AF7FD9" w:rsidR="00B938B1" w:rsidRDefault="00B938B1" w:rsidP="00B938B1">
      <w:pPr>
        <w:pStyle w:val="Heading1"/>
      </w:pPr>
      <w:bookmarkStart w:id="74" w:name="_Toc407386681"/>
      <w:r>
        <w:lastRenderedPageBreak/>
        <w:t>Acknowledgements</w:t>
      </w:r>
      <w:bookmarkEnd w:id="74"/>
    </w:p>
    <w:p w14:paraId="4572A334" w14:textId="77777777" w:rsidR="00227E8A" w:rsidRDefault="00227E8A" w:rsidP="00227E8A">
      <w:pPr>
        <w:rPr>
          <w:ins w:id="75" w:author="Holly Krambeck" w:date="2015-01-05T16:22:00Z"/>
        </w:rPr>
      </w:pPr>
      <w:ins w:id="76" w:author="Holly Krambeck" w:date="2015-01-05T16:22:00Z">
        <w:r>
          <w:t xml:space="preserve">This user manual was developed to support the World Bank Open Transit Indicators project, with funding provided by AusAid.  </w:t>
        </w:r>
      </w:ins>
    </w:p>
    <w:p w14:paraId="59EBEB04" w14:textId="77777777" w:rsidR="00227E8A" w:rsidRDefault="00227E8A" w:rsidP="00227E8A">
      <w:pPr>
        <w:rPr>
          <w:ins w:id="77" w:author="Holly Krambeck" w:date="2015-01-05T16:22:00Z"/>
        </w:rPr>
      </w:pPr>
    </w:p>
    <w:p w14:paraId="4AA3CC39" w14:textId="77777777" w:rsidR="00227E8A" w:rsidRDefault="00227E8A" w:rsidP="00227E8A">
      <w:pPr>
        <w:rPr>
          <w:ins w:id="78" w:author="Holly Krambeck" w:date="2015-01-05T16:22:00Z"/>
        </w:rPr>
      </w:pPr>
      <w:ins w:id="79" w:author="Holly Krambeck" w:date="2015-01-05T16:22:00Z">
        <w:r>
          <w:t xml:space="preserve">The World Bank project team, led by </w:t>
        </w:r>
        <w:r w:rsidRPr="009E7B51">
          <w:rPr>
            <w:b/>
          </w:rPr>
          <w:t xml:space="preserve">Ms. Holly </w:t>
        </w:r>
        <w:proofErr w:type="spellStart"/>
        <w:r w:rsidRPr="009E7B51">
          <w:rPr>
            <w:b/>
          </w:rPr>
          <w:t>Krambeck</w:t>
        </w:r>
        <w:proofErr w:type="spellEnd"/>
        <w:r>
          <w:t xml:space="preserve">, </w:t>
        </w:r>
        <w:r w:rsidRPr="009E7B51">
          <w:rPr>
            <w:b/>
          </w:rPr>
          <w:t>Dr. Li QU</w:t>
        </w:r>
        <w:r>
          <w:t xml:space="preserve">, and </w:t>
        </w:r>
        <w:r w:rsidRPr="009E7B51">
          <w:rPr>
            <w:b/>
          </w:rPr>
          <w:t xml:space="preserve">Mr. Christopher </w:t>
        </w:r>
        <w:proofErr w:type="spellStart"/>
        <w:r w:rsidRPr="009E7B51">
          <w:rPr>
            <w:b/>
          </w:rPr>
          <w:t>DeSerio</w:t>
        </w:r>
        <w:proofErr w:type="spellEnd"/>
        <w:r>
          <w:t xml:space="preserve">, would like to express their sincere thanks to </w:t>
        </w:r>
        <w:r w:rsidRPr="009E7B51">
          <w:rPr>
            <w:b/>
          </w:rPr>
          <w:t xml:space="preserve">Dr. </w:t>
        </w:r>
        <w:proofErr w:type="spellStart"/>
        <w:r w:rsidRPr="009E7B51">
          <w:rPr>
            <w:b/>
          </w:rPr>
          <w:t>Yulin</w:t>
        </w:r>
        <w:proofErr w:type="spellEnd"/>
        <w:r w:rsidRPr="009E7B51">
          <w:rPr>
            <w:b/>
          </w:rPr>
          <w:t xml:space="preserve"> JIANG</w:t>
        </w:r>
        <w:r>
          <w:t xml:space="preserve">, Director of China Urban Sustainable Transport Research Center, for her unwavering support for the project and substantial inputs provided by her team, including </w:t>
        </w:r>
        <w:r w:rsidRPr="009E7B51">
          <w:rPr>
            <w:b/>
          </w:rPr>
          <w:t>Dr. Cheng LI</w:t>
        </w:r>
        <w:r>
          <w:t xml:space="preserve"> and </w:t>
        </w:r>
        <w:r w:rsidRPr="009E7B51">
          <w:rPr>
            <w:b/>
          </w:rPr>
          <w:t xml:space="preserve">Dr. </w:t>
        </w:r>
        <w:proofErr w:type="spellStart"/>
        <w:r w:rsidRPr="009E7B51">
          <w:rPr>
            <w:b/>
          </w:rPr>
          <w:t>Xianglong</w:t>
        </w:r>
        <w:proofErr w:type="spellEnd"/>
        <w:r w:rsidRPr="009E7B51">
          <w:rPr>
            <w:b/>
          </w:rPr>
          <w:t xml:space="preserve"> LIU</w:t>
        </w:r>
        <w:r>
          <w:t xml:space="preserve">. The team would also like to thank </w:t>
        </w:r>
        <w:r w:rsidRPr="009E7B51">
          <w:rPr>
            <w:b/>
          </w:rPr>
          <w:t>Mr. Lei YAN</w:t>
        </w:r>
        <w:r>
          <w:t xml:space="preserve"> from the Zhengzhou Bus Company for his diligent work in testing the platform and invaluable technical support he has provided to the other participating cities. And a special thanks to </w:t>
        </w:r>
        <w:r w:rsidRPr="009E7B51">
          <w:rPr>
            <w:b/>
          </w:rPr>
          <w:t xml:space="preserve">Ms. </w:t>
        </w:r>
        <w:proofErr w:type="spellStart"/>
        <w:r w:rsidRPr="009E7B51">
          <w:rPr>
            <w:b/>
          </w:rPr>
          <w:t>Linghong</w:t>
        </w:r>
        <w:proofErr w:type="spellEnd"/>
        <w:r w:rsidRPr="009E7B51">
          <w:rPr>
            <w:b/>
          </w:rPr>
          <w:t xml:space="preserve"> ZOU</w:t>
        </w:r>
        <w:r>
          <w:t xml:space="preserve">, the team intern during the summer of 2013, who helped build the critical foundations for the project. </w:t>
        </w:r>
      </w:ins>
    </w:p>
    <w:p w14:paraId="08DE8366" w14:textId="77777777" w:rsidR="00227E8A" w:rsidRDefault="00227E8A" w:rsidP="00227E8A">
      <w:pPr>
        <w:rPr>
          <w:ins w:id="80" w:author="Holly Krambeck" w:date="2015-01-05T16:22:00Z"/>
        </w:rPr>
      </w:pPr>
    </w:p>
    <w:p w14:paraId="5B63879E" w14:textId="05A66D0D" w:rsidR="00227E8A" w:rsidRDefault="00227E8A" w:rsidP="00227E8A">
      <w:pPr>
        <w:rPr>
          <w:ins w:id="81" w:author="Holly Krambeck" w:date="2015-01-05T16:22:00Z"/>
          <w:color w:val="1F497D"/>
        </w:rPr>
      </w:pPr>
      <w:ins w:id="82" w:author="Holly Krambeck" w:date="2015-01-05T16:22:00Z">
        <w:r>
          <w:t xml:space="preserve">The team would like to thank </w:t>
        </w:r>
        <w:r w:rsidRPr="009E7B51">
          <w:rPr>
            <w:b/>
          </w:rPr>
          <w:t xml:space="preserve">Ms. Van </w:t>
        </w:r>
        <w:proofErr w:type="spellStart"/>
        <w:r w:rsidRPr="009E7B51">
          <w:rPr>
            <w:b/>
          </w:rPr>
          <w:t>Anh</w:t>
        </w:r>
        <w:proofErr w:type="spellEnd"/>
        <w:r w:rsidRPr="009E7B51">
          <w:rPr>
            <w:b/>
          </w:rPr>
          <w:t xml:space="preserve"> </w:t>
        </w:r>
        <w:proofErr w:type="spellStart"/>
        <w:r w:rsidRPr="009E7B51">
          <w:rPr>
            <w:b/>
          </w:rPr>
          <w:t>Thi</w:t>
        </w:r>
        <w:proofErr w:type="spellEnd"/>
        <w:r w:rsidRPr="009E7B51">
          <w:rPr>
            <w:b/>
          </w:rPr>
          <w:t xml:space="preserve"> Tran</w:t>
        </w:r>
        <w:r>
          <w:t xml:space="preserve">, </w:t>
        </w:r>
      </w:ins>
      <w:ins w:id="83" w:author="Holly Krambeck" w:date="2015-01-06T10:50:00Z">
        <w:r w:rsidR="00594CCE">
          <w:t xml:space="preserve">World Bank </w:t>
        </w:r>
      </w:ins>
      <w:bookmarkStart w:id="84" w:name="_GoBack"/>
      <w:bookmarkEnd w:id="84"/>
      <w:ins w:id="85" w:author="Holly Krambeck" w:date="2015-01-05T16:22:00Z">
        <w:r>
          <w:t xml:space="preserve">Senior Transportation Specialist and Task Team Leader for the Haiphong </w:t>
        </w:r>
        <w:r w:rsidRPr="00413D97">
          <w:t xml:space="preserve">transport project, for her support for this initiative. The team would also like to express its appreciation for </w:t>
        </w:r>
        <w:r w:rsidRPr="009E7B51">
          <w:rPr>
            <w:b/>
          </w:rPr>
          <w:t>Ms. Kate Chapman</w:t>
        </w:r>
        <w:r w:rsidRPr="009E7B51">
          <w:t xml:space="preserve"> and the Humanitarian </w:t>
        </w:r>
        <w:proofErr w:type="spellStart"/>
        <w:r w:rsidRPr="009E7B51">
          <w:t>OpenStreetMap</w:t>
        </w:r>
        <w:proofErr w:type="spellEnd"/>
        <w:r w:rsidRPr="009E7B51">
          <w:t xml:space="preserve"> Team, working with </w:t>
        </w:r>
        <w:proofErr w:type="spellStart"/>
        <w:r w:rsidRPr="009E7B51">
          <w:rPr>
            <w:b/>
            <w:lang w:val="en-GB"/>
          </w:rPr>
          <w:t>Dr.</w:t>
        </w:r>
        <w:proofErr w:type="spellEnd"/>
        <w:r w:rsidRPr="009E7B51">
          <w:rPr>
            <w:b/>
            <w:lang w:val="en-GB"/>
          </w:rPr>
          <w:t xml:space="preserve"> Tran </w:t>
        </w:r>
        <w:proofErr w:type="spellStart"/>
        <w:r w:rsidRPr="009E7B51">
          <w:rPr>
            <w:b/>
            <w:lang w:val="en-GB"/>
          </w:rPr>
          <w:t>Khanh</w:t>
        </w:r>
        <w:proofErr w:type="spellEnd"/>
        <w:r w:rsidRPr="009E7B51">
          <w:rPr>
            <w:b/>
            <w:lang w:val="en-GB"/>
          </w:rPr>
          <w:t xml:space="preserve"> </w:t>
        </w:r>
        <w:proofErr w:type="spellStart"/>
        <w:r w:rsidRPr="009E7B51">
          <w:rPr>
            <w:b/>
            <w:lang w:val="en-GB"/>
          </w:rPr>
          <w:t>Toan</w:t>
        </w:r>
        <w:proofErr w:type="spellEnd"/>
        <w:r w:rsidRPr="00413D97">
          <w:rPr>
            <w:lang w:val="en-GB"/>
          </w:rPr>
          <w:t xml:space="preserve"> and </w:t>
        </w:r>
        <w:r w:rsidRPr="009E7B51">
          <w:rPr>
            <w:b/>
            <w:lang w:val="en-GB"/>
          </w:rPr>
          <w:t xml:space="preserve">Professor Le </w:t>
        </w:r>
        <w:proofErr w:type="spellStart"/>
        <w:r w:rsidRPr="009E7B51">
          <w:rPr>
            <w:b/>
            <w:lang w:val="en-GB"/>
          </w:rPr>
          <w:t>Sy</w:t>
        </w:r>
        <w:proofErr w:type="spellEnd"/>
        <w:r w:rsidRPr="009E7B51">
          <w:rPr>
            <w:b/>
            <w:lang w:val="en-GB"/>
          </w:rPr>
          <w:t xml:space="preserve"> </w:t>
        </w:r>
        <w:proofErr w:type="spellStart"/>
        <w:r w:rsidRPr="009E7B51">
          <w:rPr>
            <w:b/>
            <w:lang w:val="en-GB"/>
          </w:rPr>
          <w:t>Xinh</w:t>
        </w:r>
        <w:proofErr w:type="spellEnd"/>
        <w:r w:rsidRPr="00413D97">
          <w:rPr>
            <w:lang w:val="en-GB"/>
          </w:rPr>
          <w:t xml:space="preserve"> from the Vietnam Maritime University’s GIS program, for their excellent work on open source digital mapping </w:t>
        </w:r>
        <w:r>
          <w:rPr>
            <w:lang w:val="en-GB"/>
          </w:rPr>
          <w:t>and GTFS data collection activities.</w:t>
        </w:r>
      </w:ins>
    </w:p>
    <w:p w14:paraId="14568EA5" w14:textId="77777777" w:rsidR="00227E8A" w:rsidRDefault="00227E8A" w:rsidP="00227E8A">
      <w:pPr>
        <w:rPr>
          <w:ins w:id="86" w:author="Holly Krambeck" w:date="2015-01-05T16:22:00Z"/>
        </w:rPr>
      </w:pPr>
    </w:p>
    <w:p w14:paraId="57AB060A" w14:textId="77777777" w:rsidR="00227E8A" w:rsidRDefault="00227E8A" w:rsidP="00227E8A">
      <w:pPr>
        <w:rPr>
          <w:ins w:id="87" w:author="Holly Krambeck" w:date="2015-01-05T16:22:00Z"/>
        </w:rPr>
      </w:pPr>
      <w:ins w:id="88" w:author="Holly Krambeck" w:date="2015-01-05T16:22:00Z">
        <w:r>
          <w:t xml:space="preserve">The team would also like to thank </w:t>
        </w:r>
        <w:r w:rsidRPr="009E7B51">
          <w:rPr>
            <w:b/>
          </w:rPr>
          <w:t>Mr. Aaron Antrim</w:t>
        </w:r>
        <w:r>
          <w:t>, founding principal of Trillium Solutions</w:t>
        </w:r>
        <w:r w:rsidRPr="009E7B51">
          <w:rPr>
            <w:b/>
          </w:rPr>
          <w:t>; Mr. Michael Smith</w:t>
        </w:r>
        <w:r>
          <w:t xml:space="preserve">, founding principal of </w:t>
        </w:r>
        <w:proofErr w:type="spellStart"/>
        <w:r>
          <w:t>Transitime</w:t>
        </w:r>
        <w:proofErr w:type="spellEnd"/>
        <w:r>
          <w:t xml:space="preserve">; and </w:t>
        </w:r>
        <w:r w:rsidRPr="009E7B51">
          <w:rPr>
            <w:b/>
          </w:rPr>
          <w:t xml:space="preserve">Ms. </w:t>
        </w:r>
        <w:proofErr w:type="spellStart"/>
        <w:r w:rsidRPr="009E7B51">
          <w:rPr>
            <w:b/>
          </w:rPr>
          <w:t>Bibiana</w:t>
        </w:r>
        <w:proofErr w:type="spellEnd"/>
        <w:r w:rsidRPr="009E7B51">
          <w:rPr>
            <w:b/>
          </w:rPr>
          <w:t xml:space="preserve"> McHugh</w:t>
        </w:r>
        <w:r>
          <w:t xml:space="preserve">, IT Manager of </w:t>
        </w:r>
        <w:proofErr w:type="spellStart"/>
        <w:r>
          <w:t>Trimet</w:t>
        </w:r>
        <w:proofErr w:type="spellEnd"/>
        <w:r>
          <w:t xml:space="preserve"> – these three remarkable individuals provided critical guidance and technical knowledge to the participating pilot governments and to the team on GTFS and GTFS-RT. </w:t>
        </w:r>
      </w:ins>
    </w:p>
    <w:p w14:paraId="57138D04" w14:textId="77777777" w:rsidR="00227E8A" w:rsidRDefault="00227E8A" w:rsidP="00227E8A">
      <w:pPr>
        <w:rPr>
          <w:ins w:id="89" w:author="Holly Krambeck" w:date="2015-01-05T16:22:00Z"/>
        </w:rPr>
      </w:pPr>
    </w:p>
    <w:p w14:paraId="2415B510" w14:textId="4C591DAE" w:rsidR="00227E8A" w:rsidRDefault="00227E8A" w:rsidP="00227E8A">
      <w:pPr>
        <w:rPr>
          <w:ins w:id="90" w:author="Holly Krambeck" w:date="2015-01-05T16:22:00Z"/>
        </w:rPr>
      </w:pPr>
      <w:ins w:id="91" w:author="Holly Krambeck" w:date="2015-01-05T16:22:00Z">
        <w:r>
          <w:t xml:space="preserve">The team would like to express its appreciation of </w:t>
        </w:r>
        <w:r w:rsidRPr="009E7B51">
          <w:rPr>
            <w:b/>
          </w:rPr>
          <w:t>Mr. Kevin Webb</w:t>
        </w:r>
        <w:r>
          <w:t xml:space="preserve">, founding principal of </w:t>
        </w:r>
        <w:proofErr w:type="spellStart"/>
        <w:r>
          <w:t>Conveyal</w:t>
        </w:r>
        <w:proofErr w:type="spellEnd"/>
        <w:r>
          <w:t xml:space="preserve">, and </w:t>
        </w:r>
        <w:r w:rsidRPr="009E7B51">
          <w:rPr>
            <w:b/>
          </w:rPr>
          <w:t>Mr. James Wong</w:t>
        </w:r>
        <w:r>
          <w:t>, independent trans</w:t>
        </w:r>
      </w:ins>
      <w:ins w:id="92" w:author="Holly Krambeck" w:date="2015-01-06T10:49:00Z">
        <w:r w:rsidR="00594CCE">
          <w:t xml:space="preserve">port </w:t>
        </w:r>
      </w:ins>
      <w:ins w:id="93" w:author="Holly Krambeck" w:date="2015-01-05T16:22:00Z">
        <w:r>
          <w:t xml:space="preserve">consultant, for inspiring the development of this project through their ground-breaking work in GTFS data analysis and open-source software development. </w:t>
        </w:r>
      </w:ins>
    </w:p>
    <w:p w14:paraId="6FCFDBC9" w14:textId="77777777" w:rsidR="00227E8A" w:rsidRDefault="00227E8A" w:rsidP="00227E8A">
      <w:pPr>
        <w:rPr>
          <w:ins w:id="94" w:author="Holly Krambeck" w:date="2015-01-05T16:22:00Z"/>
        </w:rPr>
      </w:pPr>
    </w:p>
    <w:p w14:paraId="142F97F9" w14:textId="77777777" w:rsidR="00227E8A" w:rsidRDefault="00227E8A" w:rsidP="00227E8A">
      <w:pPr>
        <w:rPr>
          <w:ins w:id="95" w:author="Holly Krambeck" w:date="2015-01-05T16:22:00Z"/>
        </w:rPr>
      </w:pPr>
      <w:ins w:id="96" w:author="Holly Krambeck" w:date="2015-01-05T16:22:00Z">
        <w:r>
          <w:t xml:space="preserve">Finally, the team would like to thank </w:t>
        </w:r>
        <w:r w:rsidRPr="009E7B51">
          <w:rPr>
            <w:b/>
          </w:rPr>
          <w:t xml:space="preserve">Mr. John </w:t>
        </w:r>
        <w:proofErr w:type="spellStart"/>
        <w:r w:rsidRPr="009E7B51">
          <w:rPr>
            <w:b/>
          </w:rPr>
          <w:t>Branigan</w:t>
        </w:r>
        <w:proofErr w:type="spellEnd"/>
        <w:r w:rsidRPr="009E7B51">
          <w:t>,</w:t>
        </w:r>
        <w:r>
          <w:t xml:space="preserve"> </w:t>
        </w:r>
        <w:proofErr w:type="spellStart"/>
        <w:r>
          <w:t>Azavea</w:t>
        </w:r>
        <w:proofErr w:type="spellEnd"/>
        <w:r>
          <w:t xml:space="preserve"> GIS Project Manager, and his extensive team of talented and exceedingly hard working developers for truly going above and beyond the call of duty in building a software application to support better transit planning in developing countries. </w:t>
        </w:r>
      </w:ins>
    </w:p>
    <w:p w14:paraId="00E5D8CB" w14:textId="77777777" w:rsidR="00227E8A" w:rsidRDefault="00227E8A" w:rsidP="00227E8A">
      <w:pPr>
        <w:rPr>
          <w:ins w:id="97" w:author="Holly Krambeck" w:date="2015-01-05T16:22:00Z"/>
        </w:rPr>
      </w:pPr>
    </w:p>
    <w:p w14:paraId="0CBA931B" w14:textId="77777777" w:rsidR="00227E8A" w:rsidRDefault="00227E8A" w:rsidP="00227E8A">
      <w:pPr>
        <w:rPr>
          <w:ins w:id="98" w:author="Holly Krambeck" w:date="2015-01-05T16:22:00Z"/>
        </w:rPr>
      </w:pPr>
      <w:ins w:id="99" w:author="Holly Krambeck" w:date="2015-01-05T16:22:00Z">
        <w:r>
          <w:t>Additional information on the project can be found from the following resources:</w:t>
        </w:r>
      </w:ins>
    </w:p>
    <w:p w14:paraId="6CAA1E7E" w14:textId="77777777" w:rsidR="00227E8A" w:rsidRDefault="00227E8A" w:rsidP="00227E8A">
      <w:pPr>
        <w:rPr>
          <w:ins w:id="100" w:author="Holly Krambeck" w:date="2015-01-05T16:22:00Z"/>
        </w:rPr>
      </w:pPr>
    </w:p>
    <w:p w14:paraId="5560A924" w14:textId="77777777" w:rsidR="00227E8A" w:rsidRPr="009E7B51" w:rsidRDefault="00227E8A" w:rsidP="00227E8A">
      <w:pPr>
        <w:ind w:firstLine="720"/>
        <w:rPr>
          <w:ins w:id="101" w:author="Holly Krambeck" w:date="2015-01-05T16:22:00Z"/>
          <w:b/>
        </w:rPr>
      </w:pPr>
      <w:ins w:id="102" w:author="Holly Krambeck" w:date="2015-01-05T16:22:00Z">
        <w:r w:rsidRPr="009E7B51">
          <w:rPr>
            <w:b/>
          </w:rPr>
          <w:t xml:space="preserve">Source Code Repository </w:t>
        </w:r>
      </w:ins>
    </w:p>
    <w:p w14:paraId="7845B8BE" w14:textId="77777777" w:rsidR="00227E8A" w:rsidRDefault="00227E8A" w:rsidP="00227E8A">
      <w:pPr>
        <w:ind w:firstLine="720"/>
        <w:rPr>
          <w:ins w:id="103" w:author="Holly Krambeck" w:date="2015-01-05T16:22:00Z"/>
        </w:rPr>
      </w:pPr>
      <w:ins w:id="104" w:author="Holly Krambeck" w:date="2015-01-05T16:22:00Z">
        <w:r>
          <w:fldChar w:fldCharType="begin"/>
        </w:r>
        <w:r>
          <w:instrText xml:space="preserve"> HYPERLINK "https://github.com/WorldBank-Transport/open-transit-indicators" </w:instrText>
        </w:r>
        <w:r>
          <w:fldChar w:fldCharType="separate"/>
        </w:r>
        <w:r w:rsidRPr="00FA3842">
          <w:rPr>
            <w:rStyle w:val="Hyperlink"/>
            <w:rFonts w:asciiTheme="minorHAnsi" w:hAnsiTheme="minorHAnsi"/>
          </w:rPr>
          <w:t>https://github.com/WorldBank-Transport/open-transit-indicators</w:t>
        </w:r>
        <w:r>
          <w:rPr>
            <w:rStyle w:val="Hyperlink"/>
            <w:rFonts w:asciiTheme="minorHAnsi" w:hAnsiTheme="minorHAnsi"/>
          </w:rPr>
          <w:fldChar w:fldCharType="end"/>
        </w:r>
        <w:r>
          <w:t xml:space="preserve"> </w:t>
        </w:r>
      </w:ins>
    </w:p>
    <w:p w14:paraId="25CD5C18" w14:textId="77777777" w:rsidR="00227E8A" w:rsidRDefault="00227E8A" w:rsidP="00227E8A">
      <w:pPr>
        <w:ind w:firstLine="720"/>
        <w:rPr>
          <w:ins w:id="105" w:author="Holly Krambeck" w:date="2015-01-05T16:22:00Z"/>
        </w:rPr>
      </w:pPr>
    </w:p>
    <w:p w14:paraId="5252BCFD" w14:textId="77777777" w:rsidR="00227E8A" w:rsidRDefault="00227E8A" w:rsidP="00227E8A">
      <w:pPr>
        <w:ind w:firstLine="720"/>
        <w:rPr>
          <w:ins w:id="106" w:author="Holly Krambeck" w:date="2015-01-05T16:22:00Z"/>
          <w:b/>
        </w:rPr>
      </w:pPr>
      <w:proofErr w:type="spellStart"/>
      <w:ins w:id="107" w:author="Holly Krambeck" w:date="2015-01-05T16:22:00Z">
        <w:r w:rsidRPr="009E7B51">
          <w:rPr>
            <w:b/>
          </w:rPr>
          <w:t>Transitime</w:t>
        </w:r>
        <w:proofErr w:type="spellEnd"/>
        <w:r>
          <w:rPr>
            <w:b/>
          </w:rPr>
          <w:t xml:space="preserve"> “stop_times.txt” Generator</w:t>
        </w:r>
      </w:ins>
    </w:p>
    <w:p w14:paraId="4B291F8F" w14:textId="77777777" w:rsidR="00227E8A" w:rsidRPr="009E7B51" w:rsidRDefault="00227E8A" w:rsidP="00227E8A">
      <w:pPr>
        <w:ind w:left="720"/>
        <w:rPr>
          <w:ins w:id="108" w:author="Holly Krambeck" w:date="2015-01-05T16:22:00Z"/>
          <w:b/>
          <w:i/>
        </w:rPr>
      </w:pPr>
      <w:ins w:id="109" w:author="Holly Krambeck" w:date="2015-01-05T16:22:00Z">
        <w:r>
          <w:rPr>
            <w:b/>
            <w:i/>
          </w:rPr>
          <w:t>Tool for generating file required to evaluate transit system on-time performance in Open Transit Indicators</w:t>
        </w:r>
      </w:ins>
    </w:p>
    <w:p w14:paraId="03AC8F23" w14:textId="77777777" w:rsidR="00227E8A" w:rsidRDefault="00227E8A" w:rsidP="00227E8A">
      <w:pPr>
        <w:ind w:firstLine="720"/>
        <w:rPr>
          <w:ins w:id="110" w:author="Holly Krambeck" w:date="2015-01-05T16:22:00Z"/>
        </w:rPr>
      </w:pPr>
      <w:ins w:id="111" w:author="Holly Krambeck" w:date="2015-01-05T16:22:00Z">
        <w:r>
          <w:fldChar w:fldCharType="begin"/>
        </w:r>
        <w:r>
          <w:instrText xml:space="preserve"> HYPERLINK "</w:instrText>
        </w:r>
        <w:r w:rsidRPr="00E26D0F">
          <w:instrText>https://github.com/WorldBank-Transport/Transitime</w:instrText>
        </w:r>
        <w:r>
          <w:instrText xml:space="preserve">" </w:instrText>
        </w:r>
        <w:r>
          <w:fldChar w:fldCharType="separate"/>
        </w:r>
        <w:r w:rsidRPr="00ED5AF4">
          <w:rPr>
            <w:rStyle w:val="Hyperlink"/>
            <w:rFonts w:asciiTheme="minorHAnsi" w:hAnsiTheme="minorHAnsi"/>
          </w:rPr>
          <w:t>https://github.com/WorldBank-Transport/Transitime</w:t>
        </w:r>
        <w:r>
          <w:fldChar w:fldCharType="end"/>
        </w:r>
      </w:ins>
    </w:p>
    <w:p w14:paraId="0DFBF18F" w14:textId="77777777" w:rsidR="00227E8A" w:rsidRDefault="00227E8A" w:rsidP="00227E8A">
      <w:pPr>
        <w:ind w:firstLine="720"/>
        <w:rPr>
          <w:ins w:id="112" w:author="Holly Krambeck" w:date="2015-01-05T16:22:00Z"/>
        </w:rPr>
      </w:pPr>
    </w:p>
    <w:p w14:paraId="156EA523" w14:textId="77777777" w:rsidR="00227E8A" w:rsidRPr="009E7B51" w:rsidRDefault="00227E8A" w:rsidP="00227E8A">
      <w:pPr>
        <w:ind w:firstLine="720"/>
        <w:rPr>
          <w:ins w:id="113" w:author="Holly Krambeck" w:date="2015-01-05T16:22:00Z"/>
          <w:b/>
        </w:rPr>
      </w:pPr>
      <w:ins w:id="114" w:author="Holly Krambeck" w:date="2015-01-05T16:22:00Z">
        <w:r w:rsidRPr="009E7B51">
          <w:rPr>
            <w:b/>
          </w:rPr>
          <w:lastRenderedPageBreak/>
          <w:t>International GTFS Training Materials: Link Repository</w:t>
        </w:r>
      </w:ins>
    </w:p>
    <w:p w14:paraId="50C1ED4E" w14:textId="77777777" w:rsidR="00227E8A" w:rsidRDefault="00227E8A" w:rsidP="00227E8A">
      <w:pPr>
        <w:ind w:left="720"/>
        <w:rPr>
          <w:ins w:id="115" w:author="Holly Krambeck" w:date="2015-01-05T16:22:00Z"/>
        </w:rPr>
      </w:pPr>
      <w:ins w:id="116" w:author="Holly Krambeck" w:date="2015-01-05T16:22:00Z">
        <w:r>
          <w:fldChar w:fldCharType="begin"/>
        </w:r>
        <w:r>
          <w:instrText xml:space="preserve"> HYPERLINK "</w:instrText>
        </w:r>
        <w:r w:rsidRPr="00413D97">
          <w:instrText>https://github.com/WorldBank-Transport/GTFS-Training-Materials/wiki/Link-repository-for-international-GTFS-training-materials</w:instrText>
        </w:r>
        <w:r>
          <w:instrText xml:space="preserve">" </w:instrText>
        </w:r>
        <w:r>
          <w:fldChar w:fldCharType="separate"/>
        </w:r>
        <w:r w:rsidRPr="00ED5AF4">
          <w:rPr>
            <w:rStyle w:val="Hyperlink"/>
            <w:rFonts w:asciiTheme="minorHAnsi" w:hAnsiTheme="minorHAnsi"/>
          </w:rPr>
          <w:t>https://github.com/WorldBank-Transport/GTFS-Training-Materials/wiki/Link-repository-for-international-GTFS-training-materials</w:t>
        </w:r>
        <w:r>
          <w:fldChar w:fldCharType="end"/>
        </w:r>
      </w:ins>
    </w:p>
    <w:p w14:paraId="3AB9AF04" w14:textId="77777777" w:rsidR="00227E8A" w:rsidRDefault="00227E8A" w:rsidP="00227E8A">
      <w:pPr>
        <w:ind w:firstLine="720"/>
        <w:rPr>
          <w:ins w:id="117" w:author="Holly Krambeck" w:date="2015-01-05T16:22:00Z"/>
        </w:rPr>
      </w:pPr>
    </w:p>
    <w:p w14:paraId="007BF297" w14:textId="77777777" w:rsidR="00227E8A" w:rsidRDefault="00227E8A" w:rsidP="00227E8A">
      <w:pPr>
        <w:ind w:firstLine="720"/>
        <w:rPr>
          <w:ins w:id="118" w:author="Holly Krambeck" w:date="2015-01-05T16:22:00Z"/>
        </w:rPr>
      </w:pPr>
    </w:p>
    <w:p w14:paraId="2E163EEF" w14:textId="77777777" w:rsidR="00227E8A" w:rsidRDefault="00227E8A" w:rsidP="00227E8A">
      <w:pPr>
        <w:ind w:firstLine="720"/>
        <w:rPr>
          <w:ins w:id="119" w:author="Holly Krambeck" w:date="2015-01-05T16:22:00Z"/>
        </w:rPr>
      </w:pPr>
    </w:p>
    <w:p w14:paraId="26791385" w14:textId="77777777" w:rsidR="00227E8A" w:rsidRDefault="00227E8A" w:rsidP="00227E8A">
      <w:pPr>
        <w:ind w:firstLine="720"/>
        <w:rPr>
          <w:ins w:id="120" w:author="Holly Krambeck" w:date="2015-01-05T16:22:00Z"/>
        </w:rPr>
      </w:pPr>
    </w:p>
    <w:p w14:paraId="3BDE47B2" w14:textId="77777777" w:rsidR="00B938B1" w:rsidRPr="00EF047D" w:rsidRDefault="00B938B1" w:rsidP="005809C4"/>
    <w:sectPr w:rsidR="00B938B1" w:rsidRPr="00EF047D" w:rsidSect="00262B00">
      <w:headerReference w:type="default" r:id="rId41"/>
      <w:footerReference w:type="default" r:id="rId42"/>
      <w:pgSz w:w="12240" w:h="15840" w:code="1"/>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Holly Krambeck" w:date="2015-01-06T10:39:00Z" w:initials="HK">
    <w:p w14:paraId="40972728" w14:textId="04730DDC" w:rsidR="00FA4546" w:rsidRDefault="00FA4546">
      <w:pPr>
        <w:pStyle w:val="CommentText"/>
      </w:pPr>
      <w:r>
        <w:rPr>
          <w:rStyle w:val="CommentReference"/>
        </w:rPr>
        <w:annotationRef/>
      </w:r>
      <w:r>
        <w:t xml:space="preserve">This is critical information, yet very hard to follow in this list. Please use a table similar to what was in the TOR, divided by category and inclusive of calculation methodology and data requirements. </w:t>
      </w:r>
    </w:p>
  </w:comment>
  <w:comment w:id="73" w:author="Holly Krambeck" w:date="2015-01-06T10:49:00Z" w:initials="HK">
    <w:p w14:paraId="33A8CA01" w14:textId="73B5492B" w:rsidR="00594CCE" w:rsidRDefault="00594CCE">
      <w:pPr>
        <w:pStyle w:val="CommentText"/>
      </w:pPr>
      <w:r>
        <w:rPr>
          <w:rStyle w:val="CommentReference"/>
        </w:rPr>
        <w:annotationRef/>
      </w:r>
      <w:r>
        <w:t>I'm a little confused by this functionality and what these buttons do -- could you provide more detail?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0F9F2C" w14:textId="77777777" w:rsidR="00387807" w:rsidRDefault="00387807" w:rsidP="00CD7864">
      <w:r>
        <w:separator/>
      </w:r>
    </w:p>
  </w:endnote>
  <w:endnote w:type="continuationSeparator" w:id="0">
    <w:p w14:paraId="3813DB0D" w14:textId="77777777" w:rsidR="00387807" w:rsidRDefault="00387807" w:rsidP="00CD7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E6837" w14:textId="42AAF3C0" w:rsidR="009E3CF5" w:rsidRPr="0083629A" w:rsidRDefault="009E3CF5" w:rsidP="005858E8">
    <w:pPr>
      <w:pStyle w:val="Footer"/>
      <w:tabs>
        <w:tab w:val="clear" w:pos="9360"/>
        <w:tab w:val="right" w:pos="9000"/>
      </w:tabs>
      <w:rPr>
        <w:color w:val="7F7F7F" w:themeColor="text1" w:themeTint="80"/>
        <w:sz w:val="18"/>
        <w:szCs w:val="18"/>
      </w:rPr>
    </w:pPr>
    <w:r w:rsidRPr="0083629A">
      <w:rPr>
        <w:color w:val="7F7F7F" w:themeColor="text1" w:themeTint="80"/>
        <w:sz w:val="18"/>
        <w:szCs w:val="18"/>
      </w:rPr>
      <w:tab/>
    </w:r>
    <w:r w:rsidRPr="00F27BD5">
      <w:rPr>
        <w:color w:val="7F7F7F" w:themeColor="text1" w:themeTint="80"/>
        <w:sz w:val="18"/>
        <w:szCs w:val="18"/>
      </w:rPr>
      <w:fldChar w:fldCharType="begin"/>
    </w:r>
    <w:r w:rsidRPr="00F27BD5">
      <w:rPr>
        <w:color w:val="7F7F7F" w:themeColor="text1" w:themeTint="80"/>
        <w:sz w:val="18"/>
        <w:szCs w:val="18"/>
      </w:rPr>
      <w:instrText xml:space="preserve"> PAGE   \* MERGEFORMAT </w:instrText>
    </w:r>
    <w:r w:rsidRPr="00F27BD5">
      <w:rPr>
        <w:color w:val="7F7F7F" w:themeColor="text1" w:themeTint="80"/>
        <w:sz w:val="18"/>
        <w:szCs w:val="18"/>
      </w:rPr>
      <w:fldChar w:fldCharType="separate"/>
    </w:r>
    <w:r w:rsidR="00594CCE">
      <w:rPr>
        <w:noProof/>
        <w:color w:val="7F7F7F" w:themeColor="text1" w:themeTint="80"/>
        <w:sz w:val="18"/>
        <w:szCs w:val="18"/>
      </w:rPr>
      <w:t>2</w:t>
    </w:r>
    <w:r w:rsidRPr="00F27BD5">
      <w:rPr>
        <w:noProof/>
        <w:color w:val="7F7F7F" w:themeColor="text1" w:themeTint="80"/>
        <w:sz w:val="18"/>
        <w:szCs w:val="18"/>
      </w:rPr>
      <w:fldChar w:fldCharType="end"/>
    </w:r>
    <w:r w:rsidRPr="0083629A">
      <w:rPr>
        <w:color w:val="7F7F7F" w:themeColor="text1" w:themeTint="80"/>
        <w:sz w:val="18"/>
        <w:szCs w:val="18"/>
      </w:rPr>
      <w:tab/>
      <w:t xml:space="preserve">rev </w:t>
    </w:r>
    <w:r w:rsidR="00F14FA4">
      <w:rPr>
        <w:color w:val="7F7F7F" w:themeColor="text1" w:themeTint="80"/>
        <w:sz w:val="18"/>
        <w:szCs w:val="18"/>
      </w:rPr>
      <w:t>2</w:t>
    </w:r>
    <w:r w:rsidRPr="0083629A">
      <w:rPr>
        <w:color w:val="7F7F7F" w:themeColor="text1" w:themeTint="80"/>
        <w:sz w:val="18"/>
        <w:szCs w:val="18"/>
      </w:rPr>
      <w:t xml:space="preserve">: </w:t>
    </w:r>
    <w:r w:rsidR="00F14FA4">
      <w:rPr>
        <w:color w:val="7F7F7F" w:themeColor="text1" w:themeTint="80"/>
        <w:sz w:val="18"/>
        <w:szCs w:val="18"/>
      </w:rPr>
      <w:t>26</w:t>
    </w:r>
    <w:r>
      <w:rPr>
        <w:color w:val="7F7F7F" w:themeColor="text1" w:themeTint="80"/>
        <w:sz w:val="18"/>
        <w:szCs w:val="18"/>
      </w:rPr>
      <w:t xml:space="preserve"> December 2014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7F0CBF" w14:textId="77777777" w:rsidR="00387807" w:rsidRDefault="00387807" w:rsidP="00CD7864">
      <w:r>
        <w:separator/>
      </w:r>
    </w:p>
  </w:footnote>
  <w:footnote w:type="continuationSeparator" w:id="0">
    <w:p w14:paraId="298FA07F" w14:textId="77777777" w:rsidR="00387807" w:rsidRDefault="00387807" w:rsidP="00CD78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890B2" w14:textId="3E367DC0" w:rsidR="009E3CF5" w:rsidRPr="00EB2EC1" w:rsidRDefault="00B938B1" w:rsidP="00EB2EC1">
    <w:pPr>
      <w:tabs>
        <w:tab w:val="center" w:pos="4320"/>
        <w:tab w:val="right" w:pos="9360"/>
      </w:tabs>
      <w:suppressAutoHyphens/>
      <w:overflowPunct w:val="0"/>
      <w:autoSpaceDE w:val="0"/>
      <w:textAlignment w:val="baseline"/>
      <w:rPr>
        <w:rFonts w:ascii="Calibri" w:eastAsia="Times New Roman" w:hAnsi="Calibri" w:cs="Arial"/>
        <w:color w:val="808080"/>
        <w:sz w:val="18"/>
        <w:szCs w:val="18"/>
        <w:lang w:eastAsia="ar-SA"/>
      </w:rPr>
    </w:pPr>
    <w:r>
      <w:rPr>
        <w:noProof/>
        <w:lang w:eastAsia="zh-CN"/>
      </w:rPr>
      <w:drawing>
        <wp:anchor distT="0" distB="0" distL="114300" distR="114300" simplePos="0" relativeHeight="251660288" behindDoc="0" locked="0" layoutInCell="1" allowOverlap="1" wp14:anchorId="4815F12D" wp14:editId="4B830BD9">
          <wp:simplePos x="0" y="0"/>
          <wp:positionH relativeFrom="column">
            <wp:posOffset>3133725</wp:posOffset>
          </wp:positionH>
          <wp:positionV relativeFrom="paragraph">
            <wp:posOffset>-57150</wp:posOffset>
          </wp:positionV>
          <wp:extent cx="1701800" cy="334645"/>
          <wp:effectExtent l="0" t="0" r="0" b="8255"/>
          <wp:wrapSquare wrapText="bothSides"/>
          <wp:docPr id="16" name="Picture 16" descr="http://www.worldbank.org/content/dam/Worldbank/WBG_Horizontal-RGB-web_300x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orldbank.org/content/dam/Worldbank/WBG_Horizontal-RGB-web_300x59.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1800" cy="33464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CF5">
      <w:rPr>
        <w:rFonts w:ascii="Calibri" w:eastAsia="Times New Roman" w:hAnsi="Calibri"/>
        <w:noProof/>
        <w:sz w:val="18"/>
        <w:szCs w:val="18"/>
        <w:lang w:eastAsia="zh-CN"/>
      </w:rPr>
      <w:drawing>
        <wp:anchor distT="0" distB="0" distL="114300" distR="114300" simplePos="0" relativeHeight="251659264" behindDoc="0" locked="0" layoutInCell="1" allowOverlap="1" wp14:anchorId="16DC92E7" wp14:editId="26FC62D0">
          <wp:simplePos x="0" y="0"/>
          <wp:positionH relativeFrom="column">
            <wp:posOffset>4905375</wp:posOffset>
          </wp:positionH>
          <wp:positionV relativeFrom="paragraph">
            <wp:posOffset>-56515</wp:posOffset>
          </wp:positionV>
          <wp:extent cx="1143000" cy="295275"/>
          <wp:effectExtent l="0" t="0" r="0" b="9525"/>
          <wp:wrapSquare wrapText="bothSides"/>
          <wp:docPr id="1" name="Picture 1" descr="azavea_RGB_72dpi_white_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avea_RGB_72dpi_white_sm"/>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0"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CF5">
      <w:rPr>
        <w:rFonts w:ascii="Calibri" w:eastAsia="Times New Roman" w:hAnsi="Calibri" w:cs="Arial"/>
        <w:color w:val="808080"/>
        <w:sz w:val="18"/>
        <w:szCs w:val="18"/>
        <w:lang w:eastAsia="ar-SA"/>
      </w:rPr>
      <w:t>Open Transit Indicators: End Users’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02915"/>
    <w:multiLevelType w:val="hybridMultilevel"/>
    <w:tmpl w:val="953CC036"/>
    <w:lvl w:ilvl="0" w:tplc="5ADC2BCC">
      <w:start w:val="267"/>
      <w:numFmt w:val="bullet"/>
      <w:lvlText w:val="-"/>
      <w:lvlJc w:val="left"/>
      <w:pPr>
        <w:ind w:left="405" w:hanging="360"/>
      </w:pPr>
      <w:rPr>
        <w:rFonts w:ascii="Calibri" w:eastAsiaTheme="minorEastAsia"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nsid w:val="0AF87D65"/>
    <w:multiLevelType w:val="hybridMultilevel"/>
    <w:tmpl w:val="C150925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
    <w:nsid w:val="0BBC5CF2"/>
    <w:multiLevelType w:val="hybridMultilevel"/>
    <w:tmpl w:val="EA8EC8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4F0057"/>
    <w:multiLevelType w:val="hybridMultilevel"/>
    <w:tmpl w:val="565C9C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827905"/>
    <w:multiLevelType w:val="hybridMultilevel"/>
    <w:tmpl w:val="24F06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EE19E0"/>
    <w:multiLevelType w:val="hybridMultilevel"/>
    <w:tmpl w:val="AD3C432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C6749C"/>
    <w:multiLevelType w:val="hybridMultilevel"/>
    <w:tmpl w:val="87DA2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F908D5"/>
    <w:multiLevelType w:val="hybridMultilevel"/>
    <w:tmpl w:val="F1FC1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9918E3"/>
    <w:multiLevelType w:val="hybridMultilevel"/>
    <w:tmpl w:val="9B801EF2"/>
    <w:lvl w:ilvl="0" w:tplc="1908C1E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914EDE"/>
    <w:multiLevelType w:val="hybridMultilevel"/>
    <w:tmpl w:val="A388466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BCA4E56"/>
    <w:multiLevelType w:val="hybridMultilevel"/>
    <w:tmpl w:val="FDEAC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BD1EA8"/>
    <w:multiLevelType w:val="hybridMultilevel"/>
    <w:tmpl w:val="563811B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BB1067"/>
    <w:multiLevelType w:val="hybridMultilevel"/>
    <w:tmpl w:val="E62E1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075DD1"/>
    <w:multiLevelType w:val="hybridMultilevel"/>
    <w:tmpl w:val="B0FA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906BF2"/>
    <w:multiLevelType w:val="hybridMultilevel"/>
    <w:tmpl w:val="F1B2F3F6"/>
    <w:lvl w:ilvl="0" w:tplc="04090005">
      <w:start w:val="1"/>
      <w:numFmt w:val="bullet"/>
      <w:lvlText w:val=""/>
      <w:lvlJc w:val="left"/>
      <w:pPr>
        <w:ind w:left="1080" w:hanging="360"/>
      </w:pPr>
      <w:rPr>
        <w:rFonts w:ascii="Wingdings" w:hAnsi="Wingdings" w:hint="default"/>
      </w:rPr>
    </w:lvl>
    <w:lvl w:ilvl="1" w:tplc="31ECA542">
      <w:start w:val="2"/>
      <w:numFmt w:val="bullet"/>
      <w:lvlText w:val=""/>
      <w:lvlJc w:val="left"/>
      <w:pPr>
        <w:ind w:left="1800" w:hanging="360"/>
      </w:pPr>
      <w:rPr>
        <w:rFonts w:ascii="Wingdings" w:eastAsiaTheme="minorEastAsia" w:hAnsi="Wingdings"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22B6198"/>
    <w:multiLevelType w:val="hybridMultilevel"/>
    <w:tmpl w:val="8ED0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2B7D23"/>
    <w:multiLevelType w:val="hybridMultilevel"/>
    <w:tmpl w:val="005037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3D145948"/>
    <w:multiLevelType w:val="hybridMultilevel"/>
    <w:tmpl w:val="B484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E24705"/>
    <w:multiLevelType w:val="hybridMultilevel"/>
    <w:tmpl w:val="80AA83EA"/>
    <w:lvl w:ilvl="0" w:tplc="04090005">
      <w:start w:val="1"/>
      <w:numFmt w:val="bullet"/>
      <w:lvlText w:val=""/>
      <w:lvlJc w:val="left"/>
      <w:pPr>
        <w:ind w:left="1080" w:hanging="360"/>
      </w:pPr>
      <w:rPr>
        <w:rFonts w:ascii="Wingdings" w:hAnsi="Wingdings" w:hint="default"/>
      </w:rPr>
    </w:lvl>
    <w:lvl w:ilvl="1" w:tplc="0409000F">
      <w:start w:val="1"/>
      <w:numFmt w:val="decimal"/>
      <w:lvlText w:val="%2."/>
      <w:lvlJc w:val="left"/>
      <w:pPr>
        <w:ind w:left="1800" w:hanging="360"/>
      </w:pPr>
      <w:rPr>
        <w:rFonts w:hint="default"/>
      </w:rPr>
    </w:lvl>
    <w:lvl w:ilvl="2" w:tplc="04090019">
      <w:start w:val="1"/>
      <w:numFmt w:val="low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3777E7A"/>
    <w:multiLevelType w:val="hybridMultilevel"/>
    <w:tmpl w:val="C4720518"/>
    <w:lvl w:ilvl="0" w:tplc="04090005">
      <w:start w:val="1"/>
      <w:numFmt w:val="bullet"/>
      <w:lvlText w:val=""/>
      <w:lvlJc w:val="left"/>
      <w:pPr>
        <w:ind w:left="1080" w:hanging="360"/>
      </w:pPr>
      <w:rPr>
        <w:rFonts w:ascii="Wingdings" w:hAnsi="Wingding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4413430"/>
    <w:multiLevelType w:val="hybridMultilevel"/>
    <w:tmpl w:val="C036920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5633812"/>
    <w:multiLevelType w:val="hybridMultilevel"/>
    <w:tmpl w:val="9B9C6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4C043F"/>
    <w:multiLevelType w:val="hybridMultilevel"/>
    <w:tmpl w:val="2C1A68B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8146559"/>
    <w:multiLevelType w:val="hybridMultilevel"/>
    <w:tmpl w:val="AD32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D37E03"/>
    <w:multiLevelType w:val="hybridMultilevel"/>
    <w:tmpl w:val="307A1F36"/>
    <w:lvl w:ilvl="0" w:tplc="04090005">
      <w:start w:val="1"/>
      <w:numFmt w:val="bullet"/>
      <w:lvlText w:val=""/>
      <w:lvlJc w:val="left"/>
      <w:pPr>
        <w:ind w:left="1080" w:hanging="360"/>
      </w:pPr>
      <w:rPr>
        <w:rFonts w:ascii="Wingdings" w:hAnsi="Wingdings" w:hint="default"/>
      </w:rPr>
    </w:lvl>
    <w:lvl w:ilvl="1" w:tplc="0409000F">
      <w:start w:val="1"/>
      <w:numFmt w:val="decimal"/>
      <w:lvlText w:val="%2."/>
      <w:lvlJc w:val="left"/>
      <w:pPr>
        <w:ind w:left="1800" w:hanging="360"/>
      </w:pPr>
      <w:rPr>
        <w:rFonts w:hint="default"/>
      </w:rPr>
    </w:lvl>
    <w:lvl w:ilvl="2" w:tplc="04090019">
      <w:start w:val="1"/>
      <w:numFmt w:val="low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9586E27"/>
    <w:multiLevelType w:val="hybridMultilevel"/>
    <w:tmpl w:val="551ED90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C5FE252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FC6138"/>
    <w:multiLevelType w:val="hybridMultilevel"/>
    <w:tmpl w:val="C0F04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AB00BC"/>
    <w:multiLevelType w:val="hybridMultilevel"/>
    <w:tmpl w:val="9EA8FC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160915"/>
    <w:multiLevelType w:val="hybridMultilevel"/>
    <w:tmpl w:val="53846C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200154E"/>
    <w:multiLevelType w:val="hybridMultilevel"/>
    <w:tmpl w:val="F4C24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D72901"/>
    <w:multiLevelType w:val="hybridMultilevel"/>
    <w:tmpl w:val="B01EFCA2"/>
    <w:lvl w:ilvl="0" w:tplc="04090005">
      <w:start w:val="1"/>
      <w:numFmt w:val="bullet"/>
      <w:lvlText w:val=""/>
      <w:lvlJc w:val="left"/>
      <w:pPr>
        <w:ind w:left="1080" w:hanging="360"/>
      </w:pPr>
      <w:rPr>
        <w:rFonts w:ascii="Wingdings" w:hAnsi="Wingdings" w:hint="default"/>
      </w:rPr>
    </w:lvl>
    <w:lvl w:ilvl="1" w:tplc="0409000F">
      <w:start w:val="1"/>
      <w:numFmt w:val="decimal"/>
      <w:lvlText w:val="%2."/>
      <w:lvlJc w:val="left"/>
      <w:pPr>
        <w:ind w:left="1800" w:hanging="360"/>
      </w:pPr>
      <w:rPr>
        <w:rFonts w:hint="default"/>
      </w:rPr>
    </w:lvl>
    <w:lvl w:ilvl="2" w:tplc="04090019">
      <w:start w:val="1"/>
      <w:numFmt w:val="low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6C465D0"/>
    <w:multiLevelType w:val="hybridMultilevel"/>
    <w:tmpl w:val="4C805576"/>
    <w:lvl w:ilvl="0" w:tplc="DBE2317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598C0C21"/>
    <w:multiLevelType w:val="hybridMultilevel"/>
    <w:tmpl w:val="F46A0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D72849"/>
    <w:multiLevelType w:val="hybridMultilevel"/>
    <w:tmpl w:val="6E5A1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9B727A"/>
    <w:multiLevelType w:val="hybridMultilevel"/>
    <w:tmpl w:val="197AC09E"/>
    <w:lvl w:ilvl="0" w:tplc="DBE2317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4BD6FD4"/>
    <w:multiLevelType w:val="hybridMultilevel"/>
    <w:tmpl w:val="C0AC2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320875"/>
    <w:multiLevelType w:val="hybridMultilevel"/>
    <w:tmpl w:val="3530CCAA"/>
    <w:lvl w:ilvl="0" w:tplc="EF262704">
      <w:start w:val="267"/>
      <w:numFmt w:val="bullet"/>
      <w:lvlText w:val="-"/>
      <w:lvlJc w:val="left"/>
      <w:pPr>
        <w:ind w:left="405" w:hanging="360"/>
      </w:pPr>
      <w:rPr>
        <w:rFonts w:ascii="Calibri" w:eastAsiaTheme="minorEastAsia"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7">
    <w:nsid w:val="663269DB"/>
    <w:multiLevelType w:val="hybridMultilevel"/>
    <w:tmpl w:val="788406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9E5402D"/>
    <w:multiLevelType w:val="hybridMultilevel"/>
    <w:tmpl w:val="919CB87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9">
    <w:nsid w:val="6EF45400"/>
    <w:multiLevelType w:val="hybridMultilevel"/>
    <w:tmpl w:val="AF96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9F08A1"/>
    <w:multiLevelType w:val="hybridMultilevel"/>
    <w:tmpl w:val="7304D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40189C"/>
    <w:multiLevelType w:val="hybridMultilevel"/>
    <w:tmpl w:val="84E0F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D97506"/>
    <w:multiLevelType w:val="hybridMultilevel"/>
    <w:tmpl w:val="9160A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F944F7"/>
    <w:multiLevelType w:val="hybridMultilevel"/>
    <w:tmpl w:val="DA94FB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43"/>
  </w:num>
  <w:num w:numId="4">
    <w:abstractNumId w:val="28"/>
  </w:num>
  <w:num w:numId="5">
    <w:abstractNumId w:val="2"/>
  </w:num>
  <w:num w:numId="6">
    <w:abstractNumId w:val="11"/>
  </w:num>
  <w:num w:numId="7">
    <w:abstractNumId w:val="6"/>
  </w:num>
  <w:num w:numId="8">
    <w:abstractNumId w:val="20"/>
  </w:num>
  <w:num w:numId="9">
    <w:abstractNumId w:val="25"/>
  </w:num>
  <w:num w:numId="10">
    <w:abstractNumId w:val="16"/>
  </w:num>
  <w:num w:numId="11">
    <w:abstractNumId w:val="9"/>
  </w:num>
  <w:num w:numId="12">
    <w:abstractNumId w:val="14"/>
  </w:num>
  <w:num w:numId="13">
    <w:abstractNumId w:val="19"/>
  </w:num>
  <w:num w:numId="14">
    <w:abstractNumId w:val="24"/>
  </w:num>
  <w:num w:numId="15">
    <w:abstractNumId w:val="30"/>
  </w:num>
  <w:num w:numId="16">
    <w:abstractNumId w:val="18"/>
  </w:num>
  <w:num w:numId="17">
    <w:abstractNumId w:val="33"/>
  </w:num>
  <w:num w:numId="18">
    <w:abstractNumId w:val="23"/>
  </w:num>
  <w:num w:numId="19">
    <w:abstractNumId w:val="10"/>
  </w:num>
  <w:num w:numId="20">
    <w:abstractNumId w:val="3"/>
  </w:num>
  <w:num w:numId="21">
    <w:abstractNumId w:val="36"/>
  </w:num>
  <w:num w:numId="22">
    <w:abstractNumId w:val="0"/>
  </w:num>
  <w:num w:numId="23">
    <w:abstractNumId w:val="27"/>
  </w:num>
  <w:num w:numId="24">
    <w:abstractNumId w:val="41"/>
  </w:num>
  <w:num w:numId="25">
    <w:abstractNumId w:val="38"/>
  </w:num>
  <w:num w:numId="26">
    <w:abstractNumId w:val="26"/>
  </w:num>
  <w:num w:numId="27">
    <w:abstractNumId w:val="39"/>
  </w:num>
  <w:num w:numId="28">
    <w:abstractNumId w:val="35"/>
  </w:num>
  <w:num w:numId="29">
    <w:abstractNumId w:val="5"/>
  </w:num>
  <w:num w:numId="30">
    <w:abstractNumId w:val="42"/>
  </w:num>
  <w:num w:numId="31">
    <w:abstractNumId w:val="15"/>
  </w:num>
  <w:num w:numId="32">
    <w:abstractNumId w:val="17"/>
  </w:num>
  <w:num w:numId="33">
    <w:abstractNumId w:val="40"/>
  </w:num>
  <w:num w:numId="34">
    <w:abstractNumId w:val="34"/>
  </w:num>
  <w:num w:numId="35">
    <w:abstractNumId w:val="7"/>
  </w:num>
  <w:num w:numId="36">
    <w:abstractNumId w:val="21"/>
  </w:num>
  <w:num w:numId="37">
    <w:abstractNumId w:val="8"/>
  </w:num>
  <w:num w:numId="38">
    <w:abstractNumId w:val="37"/>
  </w:num>
  <w:num w:numId="39">
    <w:abstractNumId w:val="12"/>
  </w:num>
  <w:num w:numId="40">
    <w:abstractNumId w:val="1"/>
  </w:num>
  <w:num w:numId="41">
    <w:abstractNumId w:val="32"/>
  </w:num>
  <w:num w:numId="42">
    <w:abstractNumId w:val="29"/>
  </w:num>
  <w:num w:numId="43">
    <w:abstractNumId w:val="13"/>
  </w:num>
  <w:num w:numId="4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trackRevisions/>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6389"/>
    <w:rsid w:val="000045F8"/>
    <w:rsid w:val="00011E54"/>
    <w:rsid w:val="000131B1"/>
    <w:rsid w:val="00016D34"/>
    <w:rsid w:val="00023EAD"/>
    <w:rsid w:val="00033190"/>
    <w:rsid w:val="000437D2"/>
    <w:rsid w:val="000514EF"/>
    <w:rsid w:val="00052173"/>
    <w:rsid w:val="00052801"/>
    <w:rsid w:val="00070015"/>
    <w:rsid w:val="00085613"/>
    <w:rsid w:val="00091204"/>
    <w:rsid w:val="00094E80"/>
    <w:rsid w:val="00095B27"/>
    <w:rsid w:val="00095E9E"/>
    <w:rsid w:val="000B1766"/>
    <w:rsid w:val="000C1B3D"/>
    <w:rsid w:val="000D1D4E"/>
    <w:rsid w:val="000D37C5"/>
    <w:rsid w:val="000D40B2"/>
    <w:rsid w:val="000E02BF"/>
    <w:rsid w:val="000E4F07"/>
    <w:rsid w:val="000E6983"/>
    <w:rsid w:val="000F214B"/>
    <w:rsid w:val="000F2EE2"/>
    <w:rsid w:val="00110E6F"/>
    <w:rsid w:val="00117F8E"/>
    <w:rsid w:val="00131E1E"/>
    <w:rsid w:val="00135865"/>
    <w:rsid w:val="00142E35"/>
    <w:rsid w:val="00147E8A"/>
    <w:rsid w:val="0015757B"/>
    <w:rsid w:val="001600AE"/>
    <w:rsid w:val="001715D9"/>
    <w:rsid w:val="00181D15"/>
    <w:rsid w:val="001925EA"/>
    <w:rsid w:val="0019471B"/>
    <w:rsid w:val="00196B45"/>
    <w:rsid w:val="001B3BF7"/>
    <w:rsid w:val="001B6B93"/>
    <w:rsid w:val="001B7305"/>
    <w:rsid w:val="001C0F03"/>
    <w:rsid w:val="001C3C1A"/>
    <w:rsid w:val="001D00BC"/>
    <w:rsid w:val="001D1B00"/>
    <w:rsid w:val="001E0077"/>
    <w:rsid w:val="001E42D0"/>
    <w:rsid w:val="001E664F"/>
    <w:rsid w:val="002006A7"/>
    <w:rsid w:val="0020178B"/>
    <w:rsid w:val="00201BDC"/>
    <w:rsid w:val="00210318"/>
    <w:rsid w:val="00211A7A"/>
    <w:rsid w:val="002177DB"/>
    <w:rsid w:val="00227E8A"/>
    <w:rsid w:val="00246439"/>
    <w:rsid w:val="00251535"/>
    <w:rsid w:val="00253F13"/>
    <w:rsid w:val="00256BE4"/>
    <w:rsid w:val="00262B00"/>
    <w:rsid w:val="0026656D"/>
    <w:rsid w:val="00275BF4"/>
    <w:rsid w:val="002817A4"/>
    <w:rsid w:val="00284A0E"/>
    <w:rsid w:val="00285034"/>
    <w:rsid w:val="0028609B"/>
    <w:rsid w:val="00294BF8"/>
    <w:rsid w:val="00294DC2"/>
    <w:rsid w:val="002A2A9D"/>
    <w:rsid w:val="002A4684"/>
    <w:rsid w:val="002B2DE3"/>
    <w:rsid w:val="002B302E"/>
    <w:rsid w:val="002C79AF"/>
    <w:rsid w:val="002C7C04"/>
    <w:rsid w:val="002F4308"/>
    <w:rsid w:val="002F48AE"/>
    <w:rsid w:val="002F4FF3"/>
    <w:rsid w:val="002F69A4"/>
    <w:rsid w:val="00307DC7"/>
    <w:rsid w:val="00316724"/>
    <w:rsid w:val="00323A78"/>
    <w:rsid w:val="00327895"/>
    <w:rsid w:val="003314B0"/>
    <w:rsid w:val="0033275B"/>
    <w:rsid w:val="003413AE"/>
    <w:rsid w:val="00345C77"/>
    <w:rsid w:val="00381292"/>
    <w:rsid w:val="003876AE"/>
    <w:rsid w:val="00387807"/>
    <w:rsid w:val="003959BB"/>
    <w:rsid w:val="00397189"/>
    <w:rsid w:val="003B7D4B"/>
    <w:rsid w:val="003D62D8"/>
    <w:rsid w:val="003D7CC8"/>
    <w:rsid w:val="004015A9"/>
    <w:rsid w:val="004166F1"/>
    <w:rsid w:val="0041746B"/>
    <w:rsid w:val="00420CFE"/>
    <w:rsid w:val="004256C4"/>
    <w:rsid w:val="00451C49"/>
    <w:rsid w:val="00464E51"/>
    <w:rsid w:val="00465E10"/>
    <w:rsid w:val="00467286"/>
    <w:rsid w:val="00467BD8"/>
    <w:rsid w:val="00480DAC"/>
    <w:rsid w:val="004914FD"/>
    <w:rsid w:val="004A2ABE"/>
    <w:rsid w:val="004A6305"/>
    <w:rsid w:val="004B20DC"/>
    <w:rsid w:val="004B2B0C"/>
    <w:rsid w:val="004C1539"/>
    <w:rsid w:val="004C3DF5"/>
    <w:rsid w:val="004C43E4"/>
    <w:rsid w:val="004D2DCD"/>
    <w:rsid w:val="004D4268"/>
    <w:rsid w:val="004E0977"/>
    <w:rsid w:val="004E4E82"/>
    <w:rsid w:val="004E7ADD"/>
    <w:rsid w:val="004F050E"/>
    <w:rsid w:val="004F43A1"/>
    <w:rsid w:val="00512214"/>
    <w:rsid w:val="00512701"/>
    <w:rsid w:val="00513156"/>
    <w:rsid w:val="00521EDD"/>
    <w:rsid w:val="005333AF"/>
    <w:rsid w:val="00535FF3"/>
    <w:rsid w:val="005414D2"/>
    <w:rsid w:val="0054707E"/>
    <w:rsid w:val="00550376"/>
    <w:rsid w:val="00553A1C"/>
    <w:rsid w:val="005550AF"/>
    <w:rsid w:val="005553DE"/>
    <w:rsid w:val="005767AA"/>
    <w:rsid w:val="005809C4"/>
    <w:rsid w:val="0058138F"/>
    <w:rsid w:val="005858E8"/>
    <w:rsid w:val="00594CCE"/>
    <w:rsid w:val="005A593A"/>
    <w:rsid w:val="005C7088"/>
    <w:rsid w:val="005D64EB"/>
    <w:rsid w:val="005D662C"/>
    <w:rsid w:val="005E2B57"/>
    <w:rsid w:val="005E5905"/>
    <w:rsid w:val="005F5348"/>
    <w:rsid w:val="0062576E"/>
    <w:rsid w:val="00637421"/>
    <w:rsid w:val="0063780A"/>
    <w:rsid w:val="00646E88"/>
    <w:rsid w:val="0065007B"/>
    <w:rsid w:val="006726FC"/>
    <w:rsid w:val="00676A1E"/>
    <w:rsid w:val="006770A2"/>
    <w:rsid w:val="00677AD5"/>
    <w:rsid w:val="00681552"/>
    <w:rsid w:val="0069187B"/>
    <w:rsid w:val="006B137E"/>
    <w:rsid w:val="006C0F89"/>
    <w:rsid w:val="006D1804"/>
    <w:rsid w:val="006D727A"/>
    <w:rsid w:val="006E081B"/>
    <w:rsid w:val="00700408"/>
    <w:rsid w:val="00700900"/>
    <w:rsid w:val="007262EA"/>
    <w:rsid w:val="00727C3E"/>
    <w:rsid w:val="007327F7"/>
    <w:rsid w:val="00734520"/>
    <w:rsid w:val="00744EFA"/>
    <w:rsid w:val="00756704"/>
    <w:rsid w:val="00757303"/>
    <w:rsid w:val="007647DD"/>
    <w:rsid w:val="0077021A"/>
    <w:rsid w:val="00773352"/>
    <w:rsid w:val="0077608B"/>
    <w:rsid w:val="00786C05"/>
    <w:rsid w:val="00791050"/>
    <w:rsid w:val="007A4833"/>
    <w:rsid w:val="007B23D8"/>
    <w:rsid w:val="007E3912"/>
    <w:rsid w:val="007F7EC5"/>
    <w:rsid w:val="00806B73"/>
    <w:rsid w:val="00812940"/>
    <w:rsid w:val="00816776"/>
    <w:rsid w:val="0081678C"/>
    <w:rsid w:val="00820E04"/>
    <w:rsid w:val="00833210"/>
    <w:rsid w:val="00835F68"/>
    <w:rsid w:val="0083629A"/>
    <w:rsid w:val="008364F3"/>
    <w:rsid w:val="0084410A"/>
    <w:rsid w:val="00854AC0"/>
    <w:rsid w:val="00857B71"/>
    <w:rsid w:val="0086342C"/>
    <w:rsid w:val="0087039A"/>
    <w:rsid w:val="00875F42"/>
    <w:rsid w:val="00882FBB"/>
    <w:rsid w:val="0088514E"/>
    <w:rsid w:val="00890EC1"/>
    <w:rsid w:val="00896412"/>
    <w:rsid w:val="008C04F8"/>
    <w:rsid w:val="008C5E20"/>
    <w:rsid w:val="008D0AE8"/>
    <w:rsid w:val="008D4F93"/>
    <w:rsid w:val="008E789F"/>
    <w:rsid w:val="00921BB6"/>
    <w:rsid w:val="00927542"/>
    <w:rsid w:val="00930601"/>
    <w:rsid w:val="0093453B"/>
    <w:rsid w:val="0096462A"/>
    <w:rsid w:val="0097006A"/>
    <w:rsid w:val="009717DD"/>
    <w:rsid w:val="00972654"/>
    <w:rsid w:val="009764C8"/>
    <w:rsid w:val="0098467E"/>
    <w:rsid w:val="00987912"/>
    <w:rsid w:val="009972E3"/>
    <w:rsid w:val="009E3CF5"/>
    <w:rsid w:val="009E518C"/>
    <w:rsid w:val="009F1B5A"/>
    <w:rsid w:val="00A00300"/>
    <w:rsid w:val="00A060AC"/>
    <w:rsid w:val="00A06D93"/>
    <w:rsid w:val="00A20C43"/>
    <w:rsid w:val="00A25320"/>
    <w:rsid w:val="00A31854"/>
    <w:rsid w:val="00A454A8"/>
    <w:rsid w:val="00A46389"/>
    <w:rsid w:val="00A52568"/>
    <w:rsid w:val="00A80E3C"/>
    <w:rsid w:val="00AA12F3"/>
    <w:rsid w:val="00AD2F03"/>
    <w:rsid w:val="00AD6BFA"/>
    <w:rsid w:val="00AE354F"/>
    <w:rsid w:val="00AE7691"/>
    <w:rsid w:val="00AE7AA5"/>
    <w:rsid w:val="00AF6EC1"/>
    <w:rsid w:val="00B06EEC"/>
    <w:rsid w:val="00B13D15"/>
    <w:rsid w:val="00B144F2"/>
    <w:rsid w:val="00B27F77"/>
    <w:rsid w:val="00B3775E"/>
    <w:rsid w:val="00B41A03"/>
    <w:rsid w:val="00B46D0E"/>
    <w:rsid w:val="00B6020F"/>
    <w:rsid w:val="00B62F59"/>
    <w:rsid w:val="00B71623"/>
    <w:rsid w:val="00B766D5"/>
    <w:rsid w:val="00B81275"/>
    <w:rsid w:val="00B84559"/>
    <w:rsid w:val="00B85BCD"/>
    <w:rsid w:val="00B938B1"/>
    <w:rsid w:val="00B95D44"/>
    <w:rsid w:val="00B96538"/>
    <w:rsid w:val="00BA03A0"/>
    <w:rsid w:val="00BA1EC2"/>
    <w:rsid w:val="00BA5515"/>
    <w:rsid w:val="00BB10CE"/>
    <w:rsid w:val="00BC056B"/>
    <w:rsid w:val="00BC4FE6"/>
    <w:rsid w:val="00BC57CD"/>
    <w:rsid w:val="00BD1D5D"/>
    <w:rsid w:val="00BD4E52"/>
    <w:rsid w:val="00BF043F"/>
    <w:rsid w:val="00BF5323"/>
    <w:rsid w:val="00BF7C09"/>
    <w:rsid w:val="00C12072"/>
    <w:rsid w:val="00C143F2"/>
    <w:rsid w:val="00C21B87"/>
    <w:rsid w:val="00C253CC"/>
    <w:rsid w:val="00C35CFB"/>
    <w:rsid w:val="00C442F2"/>
    <w:rsid w:val="00C51748"/>
    <w:rsid w:val="00C55964"/>
    <w:rsid w:val="00C56E98"/>
    <w:rsid w:val="00C6015A"/>
    <w:rsid w:val="00C61B72"/>
    <w:rsid w:val="00C74DB2"/>
    <w:rsid w:val="00C902C4"/>
    <w:rsid w:val="00C92DEA"/>
    <w:rsid w:val="00CB2ECB"/>
    <w:rsid w:val="00CC29D9"/>
    <w:rsid w:val="00CD0DB6"/>
    <w:rsid w:val="00CD4774"/>
    <w:rsid w:val="00CD5D03"/>
    <w:rsid w:val="00CD7864"/>
    <w:rsid w:val="00CE4F0E"/>
    <w:rsid w:val="00CE656A"/>
    <w:rsid w:val="00CE7B8A"/>
    <w:rsid w:val="00CF025D"/>
    <w:rsid w:val="00CF6136"/>
    <w:rsid w:val="00D01A17"/>
    <w:rsid w:val="00D104FD"/>
    <w:rsid w:val="00D14DCF"/>
    <w:rsid w:val="00D262EF"/>
    <w:rsid w:val="00D270BD"/>
    <w:rsid w:val="00D336A4"/>
    <w:rsid w:val="00D63C28"/>
    <w:rsid w:val="00D75064"/>
    <w:rsid w:val="00D77418"/>
    <w:rsid w:val="00D85A5D"/>
    <w:rsid w:val="00D929C7"/>
    <w:rsid w:val="00D943E2"/>
    <w:rsid w:val="00D97A1B"/>
    <w:rsid w:val="00D97A8C"/>
    <w:rsid w:val="00DB0E99"/>
    <w:rsid w:val="00DB58AB"/>
    <w:rsid w:val="00DB7862"/>
    <w:rsid w:val="00DB7E58"/>
    <w:rsid w:val="00DC2D70"/>
    <w:rsid w:val="00DC5B0B"/>
    <w:rsid w:val="00DE3F1B"/>
    <w:rsid w:val="00DF1A02"/>
    <w:rsid w:val="00DF1D9B"/>
    <w:rsid w:val="00DF589E"/>
    <w:rsid w:val="00DF721F"/>
    <w:rsid w:val="00E02A31"/>
    <w:rsid w:val="00E14479"/>
    <w:rsid w:val="00E20218"/>
    <w:rsid w:val="00E212BD"/>
    <w:rsid w:val="00E26FBA"/>
    <w:rsid w:val="00E406DC"/>
    <w:rsid w:val="00E47707"/>
    <w:rsid w:val="00E55CF9"/>
    <w:rsid w:val="00E66731"/>
    <w:rsid w:val="00E86345"/>
    <w:rsid w:val="00E870F7"/>
    <w:rsid w:val="00E90378"/>
    <w:rsid w:val="00E931FD"/>
    <w:rsid w:val="00E9376E"/>
    <w:rsid w:val="00EA48A4"/>
    <w:rsid w:val="00EB00C8"/>
    <w:rsid w:val="00EB0E72"/>
    <w:rsid w:val="00EB2EC1"/>
    <w:rsid w:val="00EB3169"/>
    <w:rsid w:val="00EB7863"/>
    <w:rsid w:val="00ED263A"/>
    <w:rsid w:val="00ED2E7C"/>
    <w:rsid w:val="00ED423D"/>
    <w:rsid w:val="00EF047D"/>
    <w:rsid w:val="00EF3C42"/>
    <w:rsid w:val="00F057BC"/>
    <w:rsid w:val="00F14FA4"/>
    <w:rsid w:val="00F211FB"/>
    <w:rsid w:val="00F2464B"/>
    <w:rsid w:val="00F27BD5"/>
    <w:rsid w:val="00F34B23"/>
    <w:rsid w:val="00F35005"/>
    <w:rsid w:val="00F3554E"/>
    <w:rsid w:val="00F4325D"/>
    <w:rsid w:val="00F509C3"/>
    <w:rsid w:val="00F55DDC"/>
    <w:rsid w:val="00F618B5"/>
    <w:rsid w:val="00F93652"/>
    <w:rsid w:val="00F93F1A"/>
    <w:rsid w:val="00FA1D6A"/>
    <w:rsid w:val="00FA4546"/>
    <w:rsid w:val="00FB6BFE"/>
    <w:rsid w:val="00FC323B"/>
    <w:rsid w:val="00FD10DD"/>
    <w:rsid w:val="00FE1623"/>
    <w:rsid w:val="00FE7CFC"/>
    <w:rsid w:val="00FF7D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1007D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204"/>
    <w:pPr>
      <w:spacing w:line="300" w:lineRule="atLeast"/>
    </w:pPr>
    <w:rPr>
      <w:szCs w:val="24"/>
    </w:rPr>
  </w:style>
  <w:style w:type="paragraph" w:styleId="Heading1">
    <w:name w:val="heading 1"/>
    <w:basedOn w:val="Normal"/>
    <w:next w:val="Normal"/>
    <w:link w:val="Heading1Char"/>
    <w:uiPriority w:val="9"/>
    <w:qFormat/>
    <w:rsid w:val="008C04F8"/>
    <w:pPr>
      <w:keepNext/>
      <w:spacing w:before="60" w:after="60"/>
      <w:outlineLvl w:val="0"/>
    </w:pPr>
    <w:rPr>
      <w:rFonts w:ascii="Calibri Light" w:eastAsiaTheme="majorEastAsia" w:hAnsi="Calibri Light"/>
      <w:bCs/>
      <w:color w:val="800000"/>
      <w:kern w:val="32"/>
      <w:sz w:val="44"/>
      <w:szCs w:val="32"/>
    </w:rPr>
  </w:style>
  <w:style w:type="paragraph" w:styleId="Heading2">
    <w:name w:val="heading 2"/>
    <w:basedOn w:val="Normal"/>
    <w:next w:val="Normal"/>
    <w:link w:val="Heading2Char"/>
    <w:uiPriority w:val="9"/>
    <w:unhideWhenUsed/>
    <w:qFormat/>
    <w:rsid w:val="00EB2EC1"/>
    <w:pPr>
      <w:keepNext/>
      <w:outlineLvl w:val="1"/>
    </w:pPr>
    <w:rPr>
      <w:rFonts w:eastAsiaTheme="majorEastAsia"/>
      <w:b/>
      <w:bCs/>
      <w:iCs/>
      <w:sz w:val="32"/>
      <w:szCs w:val="28"/>
    </w:rPr>
  </w:style>
  <w:style w:type="paragraph" w:styleId="Heading3">
    <w:name w:val="heading 3"/>
    <w:basedOn w:val="Normal"/>
    <w:next w:val="Normal"/>
    <w:link w:val="Heading3Char"/>
    <w:uiPriority w:val="9"/>
    <w:unhideWhenUsed/>
    <w:qFormat/>
    <w:rsid w:val="00EB2EC1"/>
    <w:pPr>
      <w:keepNext/>
      <w:outlineLvl w:val="2"/>
    </w:pPr>
    <w:rPr>
      <w:rFonts w:eastAsiaTheme="majorEastAsia"/>
      <w:b/>
      <w:bCs/>
      <w:sz w:val="24"/>
      <w:szCs w:val="26"/>
    </w:rPr>
  </w:style>
  <w:style w:type="paragraph" w:styleId="Heading4">
    <w:name w:val="heading 4"/>
    <w:basedOn w:val="Normal"/>
    <w:next w:val="Normal"/>
    <w:link w:val="Heading4Char"/>
    <w:uiPriority w:val="9"/>
    <w:unhideWhenUsed/>
    <w:qFormat/>
    <w:rsid w:val="00EB2EC1"/>
    <w:pPr>
      <w:keepNext/>
      <w:outlineLvl w:val="3"/>
    </w:pPr>
    <w:rPr>
      <w:b/>
      <w:bCs/>
      <w:szCs w:val="28"/>
    </w:rPr>
  </w:style>
  <w:style w:type="paragraph" w:styleId="Heading5">
    <w:name w:val="heading 5"/>
    <w:basedOn w:val="Normal"/>
    <w:next w:val="Normal"/>
    <w:link w:val="Heading5Char"/>
    <w:uiPriority w:val="9"/>
    <w:semiHidden/>
    <w:unhideWhenUsed/>
    <w:qFormat/>
    <w:rsid w:val="00CD7864"/>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CD7864"/>
    <w:pPr>
      <w:spacing w:before="240" w:after="60"/>
      <w:outlineLvl w:val="5"/>
    </w:pPr>
    <w:rPr>
      <w:b/>
      <w:bCs/>
      <w:szCs w:val="22"/>
    </w:rPr>
  </w:style>
  <w:style w:type="paragraph" w:styleId="Heading7">
    <w:name w:val="heading 7"/>
    <w:basedOn w:val="Normal"/>
    <w:next w:val="Normal"/>
    <w:link w:val="Heading7Char"/>
    <w:uiPriority w:val="9"/>
    <w:semiHidden/>
    <w:unhideWhenUsed/>
    <w:qFormat/>
    <w:rsid w:val="00CD7864"/>
    <w:pPr>
      <w:spacing w:before="240" w:after="60"/>
      <w:outlineLvl w:val="6"/>
    </w:pPr>
  </w:style>
  <w:style w:type="paragraph" w:styleId="Heading8">
    <w:name w:val="heading 8"/>
    <w:basedOn w:val="Normal"/>
    <w:next w:val="Normal"/>
    <w:link w:val="Heading8Char"/>
    <w:uiPriority w:val="9"/>
    <w:semiHidden/>
    <w:unhideWhenUsed/>
    <w:qFormat/>
    <w:rsid w:val="00CD7864"/>
    <w:pPr>
      <w:spacing w:before="240" w:after="60"/>
      <w:outlineLvl w:val="7"/>
    </w:pPr>
    <w:rPr>
      <w:i/>
      <w:iCs/>
    </w:rPr>
  </w:style>
  <w:style w:type="paragraph" w:styleId="Heading9">
    <w:name w:val="heading 9"/>
    <w:basedOn w:val="Normal"/>
    <w:next w:val="Normal"/>
    <w:link w:val="Heading9Char"/>
    <w:uiPriority w:val="9"/>
    <w:semiHidden/>
    <w:unhideWhenUsed/>
    <w:qFormat/>
    <w:rsid w:val="00CD7864"/>
    <w:pPr>
      <w:spacing w:before="240" w:after="60"/>
      <w:outlineLvl w:val="8"/>
    </w:pPr>
    <w:rPr>
      <w:rFonts w:asciiTheme="majorHAnsi" w:eastAsiaTheme="majorEastAsia" w:hAnsiTheme="majorHAns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4F8"/>
    <w:rPr>
      <w:rFonts w:ascii="Calibri Light" w:eastAsiaTheme="majorEastAsia" w:hAnsi="Calibri Light"/>
      <w:bCs/>
      <w:color w:val="800000"/>
      <w:kern w:val="32"/>
      <w:sz w:val="44"/>
      <w:szCs w:val="32"/>
    </w:rPr>
  </w:style>
  <w:style w:type="character" w:customStyle="1" w:styleId="Heading2Char">
    <w:name w:val="Heading 2 Char"/>
    <w:basedOn w:val="DefaultParagraphFont"/>
    <w:link w:val="Heading2"/>
    <w:uiPriority w:val="9"/>
    <w:rsid w:val="00EB2EC1"/>
    <w:rPr>
      <w:rFonts w:eastAsiaTheme="majorEastAsia"/>
      <w:b/>
      <w:bCs/>
      <w:iCs/>
      <w:sz w:val="32"/>
      <w:szCs w:val="28"/>
    </w:rPr>
  </w:style>
  <w:style w:type="character" w:customStyle="1" w:styleId="Heading3Char">
    <w:name w:val="Heading 3 Char"/>
    <w:basedOn w:val="DefaultParagraphFont"/>
    <w:link w:val="Heading3"/>
    <w:uiPriority w:val="9"/>
    <w:rsid w:val="00EB2EC1"/>
    <w:rPr>
      <w:rFonts w:eastAsiaTheme="majorEastAsia"/>
      <w:b/>
      <w:bCs/>
      <w:sz w:val="24"/>
      <w:szCs w:val="26"/>
    </w:rPr>
  </w:style>
  <w:style w:type="character" w:customStyle="1" w:styleId="Heading4Char">
    <w:name w:val="Heading 4 Char"/>
    <w:basedOn w:val="DefaultParagraphFont"/>
    <w:link w:val="Heading4"/>
    <w:uiPriority w:val="9"/>
    <w:rsid w:val="00EB2EC1"/>
    <w:rPr>
      <w:b/>
      <w:bCs/>
      <w:szCs w:val="28"/>
    </w:rPr>
  </w:style>
  <w:style w:type="character" w:customStyle="1" w:styleId="Heading5Char">
    <w:name w:val="Heading 5 Char"/>
    <w:basedOn w:val="DefaultParagraphFont"/>
    <w:link w:val="Heading5"/>
    <w:uiPriority w:val="9"/>
    <w:semiHidden/>
    <w:rsid w:val="00CD7864"/>
    <w:rPr>
      <w:b/>
      <w:bCs/>
      <w:i/>
      <w:iCs/>
      <w:sz w:val="26"/>
      <w:szCs w:val="26"/>
    </w:rPr>
  </w:style>
  <w:style w:type="character" w:customStyle="1" w:styleId="Heading6Char">
    <w:name w:val="Heading 6 Char"/>
    <w:basedOn w:val="DefaultParagraphFont"/>
    <w:link w:val="Heading6"/>
    <w:uiPriority w:val="9"/>
    <w:semiHidden/>
    <w:rsid w:val="00CD7864"/>
    <w:rPr>
      <w:b/>
      <w:bCs/>
    </w:rPr>
  </w:style>
  <w:style w:type="character" w:customStyle="1" w:styleId="Heading7Char">
    <w:name w:val="Heading 7 Char"/>
    <w:basedOn w:val="DefaultParagraphFont"/>
    <w:link w:val="Heading7"/>
    <w:uiPriority w:val="9"/>
    <w:semiHidden/>
    <w:rsid w:val="00CD7864"/>
    <w:rPr>
      <w:sz w:val="24"/>
      <w:szCs w:val="24"/>
    </w:rPr>
  </w:style>
  <w:style w:type="character" w:customStyle="1" w:styleId="Heading8Char">
    <w:name w:val="Heading 8 Char"/>
    <w:basedOn w:val="DefaultParagraphFont"/>
    <w:link w:val="Heading8"/>
    <w:uiPriority w:val="9"/>
    <w:semiHidden/>
    <w:rsid w:val="00CD7864"/>
    <w:rPr>
      <w:i/>
      <w:iCs/>
      <w:sz w:val="24"/>
      <w:szCs w:val="24"/>
    </w:rPr>
  </w:style>
  <w:style w:type="character" w:customStyle="1" w:styleId="Heading9Char">
    <w:name w:val="Heading 9 Char"/>
    <w:basedOn w:val="DefaultParagraphFont"/>
    <w:link w:val="Heading9"/>
    <w:uiPriority w:val="9"/>
    <w:semiHidden/>
    <w:rsid w:val="00CD7864"/>
    <w:rPr>
      <w:rFonts w:asciiTheme="majorHAnsi" w:eastAsiaTheme="majorEastAsia" w:hAnsiTheme="majorHAnsi"/>
    </w:rPr>
  </w:style>
  <w:style w:type="paragraph" w:styleId="Title">
    <w:name w:val="Title"/>
    <w:basedOn w:val="Normal"/>
    <w:next w:val="Normal"/>
    <w:link w:val="TitleChar"/>
    <w:uiPriority w:val="10"/>
    <w:qFormat/>
    <w:rsid w:val="00CD7864"/>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CD7864"/>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CD7864"/>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CD7864"/>
    <w:rPr>
      <w:rFonts w:asciiTheme="majorHAnsi" w:eastAsiaTheme="majorEastAsia" w:hAnsiTheme="majorHAnsi"/>
      <w:sz w:val="24"/>
      <w:szCs w:val="24"/>
    </w:rPr>
  </w:style>
  <w:style w:type="character" w:styleId="Strong">
    <w:name w:val="Strong"/>
    <w:basedOn w:val="DefaultParagraphFont"/>
    <w:uiPriority w:val="22"/>
    <w:qFormat/>
    <w:rsid w:val="00CD7864"/>
    <w:rPr>
      <w:b/>
      <w:bCs/>
    </w:rPr>
  </w:style>
  <w:style w:type="character" w:styleId="Emphasis">
    <w:name w:val="Emphasis"/>
    <w:basedOn w:val="DefaultParagraphFont"/>
    <w:uiPriority w:val="20"/>
    <w:qFormat/>
    <w:rsid w:val="00CD7864"/>
    <w:rPr>
      <w:rFonts w:asciiTheme="minorHAnsi" w:hAnsiTheme="minorHAnsi"/>
      <w:b/>
      <w:i/>
      <w:iCs/>
    </w:rPr>
  </w:style>
  <w:style w:type="paragraph" w:styleId="NoSpacing">
    <w:name w:val="No Spacing"/>
    <w:basedOn w:val="Normal"/>
    <w:uiPriority w:val="1"/>
    <w:qFormat/>
    <w:rsid w:val="00CD7864"/>
    <w:rPr>
      <w:szCs w:val="32"/>
    </w:rPr>
  </w:style>
  <w:style w:type="paragraph" w:styleId="ListParagraph">
    <w:name w:val="List Paragraph"/>
    <w:basedOn w:val="Normal"/>
    <w:uiPriority w:val="34"/>
    <w:qFormat/>
    <w:rsid w:val="00CD7864"/>
    <w:pPr>
      <w:ind w:left="720"/>
      <w:contextualSpacing/>
    </w:pPr>
  </w:style>
  <w:style w:type="paragraph" w:styleId="Quote">
    <w:name w:val="Quote"/>
    <w:basedOn w:val="Normal"/>
    <w:next w:val="Normal"/>
    <w:link w:val="QuoteChar"/>
    <w:uiPriority w:val="29"/>
    <w:qFormat/>
    <w:rsid w:val="00CD7864"/>
    <w:rPr>
      <w:i/>
    </w:rPr>
  </w:style>
  <w:style w:type="character" w:customStyle="1" w:styleId="QuoteChar">
    <w:name w:val="Quote Char"/>
    <w:basedOn w:val="DefaultParagraphFont"/>
    <w:link w:val="Quote"/>
    <w:uiPriority w:val="29"/>
    <w:rsid w:val="00CD7864"/>
    <w:rPr>
      <w:i/>
      <w:sz w:val="24"/>
      <w:szCs w:val="24"/>
    </w:rPr>
  </w:style>
  <w:style w:type="paragraph" w:styleId="IntenseQuote">
    <w:name w:val="Intense Quote"/>
    <w:basedOn w:val="Normal"/>
    <w:next w:val="Normal"/>
    <w:link w:val="IntenseQuoteChar"/>
    <w:uiPriority w:val="30"/>
    <w:qFormat/>
    <w:rsid w:val="00CD7864"/>
    <w:pPr>
      <w:ind w:left="720" w:right="720"/>
    </w:pPr>
    <w:rPr>
      <w:b/>
      <w:i/>
      <w:szCs w:val="22"/>
    </w:rPr>
  </w:style>
  <w:style w:type="character" w:customStyle="1" w:styleId="IntenseQuoteChar">
    <w:name w:val="Intense Quote Char"/>
    <w:basedOn w:val="DefaultParagraphFont"/>
    <w:link w:val="IntenseQuote"/>
    <w:uiPriority w:val="30"/>
    <w:rsid w:val="00CD7864"/>
    <w:rPr>
      <w:b/>
      <w:i/>
      <w:sz w:val="24"/>
    </w:rPr>
  </w:style>
  <w:style w:type="character" w:styleId="SubtleEmphasis">
    <w:name w:val="Subtle Emphasis"/>
    <w:uiPriority w:val="19"/>
    <w:qFormat/>
    <w:rsid w:val="00CD7864"/>
    <w:rPr>
      <w:i/>
      <w:color w:val="5A5A5A" w:themeColor="text1" w:themeTint="A5"/>
    </w:rPr>
  </w:style>
  <w:style w:type="character" w:styleId="IntenseEmphasis">
    <w:name w:val="Intense Emphasis"/>
    <w:basedOn w:val="DefaultParagraphFont"/>
    <w:uiPriority w:val="21"/>
    <w:qFormat/>
    <w:rsid w:val="00CD7864"/>
    <w:rPr>
      <w:b/>
      <w:i/>
      <w:sz w:val="24"/>
      <w:szCs w:val="24"/>
      <w:u w:val="single"/>
    </w:rPr>
  </w:style>
  <w:style w:type="character" w:styleId="SubtleReference">
    <w:name w:val="Subtle Reference"/>
    <w:basedOn w:val="DefaultParagraphFont"/>
    <w:uiPriority w:val="31"/>
    <w:qFormat/>
    <w:rsid w:val="00CD7864"/>
    <w:rPr>
      <w:sz w:val="24"/>
      <w:szCs w:val="24"/>
      <w:u w:val="single"/>
    </w:rPr>
  </w:style>
  <w:style w:type="character" w:styleId="IntenseReference">
    <w:name w:val="Intense Reference"/>
    <w:basedOn w:val="DefaultParagraphFont"/>
    <w:uiPriority w:val="32"/>
    <w:qFormat/>
    <w:rsid w:val="00CD7864"/>
    <w:rPr>
      <w:b/>
      <w:sz w:val="24"/>
      <w:u w:val="single"/>
    </w:rPr>
  </w:style>
  <w:style w:type="character" w:styleId="BookTitle">
    <w:name w:val="Book Title"/>
    <w:basedOn w:val="DefaultParagraphFont"/>
    <w:uiPriority w:val="33"/>
    <w:qFormat/>
    <w:rsid w:val="00CD7864"/>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CD7864"/>
    <w:pPr>
      <w:outlineLvl w:val="9"/>
    </w:pPr>
  </w:style>
  <w:style w:type="paragraph" w:styleId="Header">
    <w:name w:val="header"/>
    <w:basedOn w:val="Normal"/>
    <w:link w:val="HeaderChar"/>
    <w:uiPriority w:val="99"/>
    <w:unhideWhenUsed/>
    <w:rsid w:val="00CD7864"/>
    <w:pPr>
      <w:tabs>
        <w:tab w:val="center" w:pos="4680"/>
        <w:tab w:val="right" w:pos="9360"/>
      </w:tabs>
    </w:pPr>
  </w:style>
  <w:style w:type="character" w:customStyle="1" w:styleId="HeaderChar">
    <w:name w:val="Header Char"/>
    <w:basedOn w:val="DefaultParagraphFont"/>
    <w:link w:val="Header"/>
    <w:uiPriority w:val="99"/>
    <w:rsid w:val="00CD7864"/>
    <w:rPr>
      <w:sz w:val="24"/>
      <w:szCs w:val="24"/>
    </w:rPr>
  </w:style>
  <w:style w:type="paragraph" w:styleId="Footer">
    <w:name w:val="footer"/>
    <w:basedOn w:val="Normal"/>
    <w:link w:val="FooterChar"/>
    <w:uiPriority w:val="99"/>
    <w:unhideWhenUsed/>
    <w:rsid w:val="00CD7864"/>
    <w:pPr>
      <w:tabs>
        <w:tab w:val="center" w:pos="4680"/>
        <w:tab w:val="right" w:pos="9360"/>
      </w:tabs>
    </w:pPr>
  </w:style>
  <w:style w:type="character" w:customStyle="1" w:styleId="FooterChar">
    <w:name w:val="Footer Char"/>
    <w:basedOn w:val="DefaultParagraphFont"/>
    <w:link w:val="Footer"/>
    <w:uiPriority w:val="99"/>
    <w:rsid w:val="00CD7864"/>
    <w:rPr>
      <w:sz w:val="24"/>
      <w:szCs w:val="24"/>
    </w:rPr>
  </w:style>
  <w:style w:type="table" w:styleId="TableGrid">
    <w:name w:val="Table Grid"/>
    <w:basedOn w:val="TableNormal"/>
    <w:uiPriority w:val="59"/>
    <w:rsid w:val="00B46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D4E52"/>
    <w:rPr>
      <w:rFonts w:ascii="Tahoma" w:hAnsi="Tahoma" w:cs="Tahoma"/>
      <w:sz w:val="16"/>
      <w:szCs w:val="16"/>
    </w:rPr>
  </w:style>
  <w:style w:type="character" w:customStyle="1" w:styleId="BalloonTextChar">
    <w:name w:val="Balloon Text Char"/>
    <w:basedOn w:val="DefaultParagraphFont"/>
    <w:link w:val="BalloonText"/>
    <w:uiPriority w:val="99"/>
    <w:semiHidden/>
    <w:rsid w:val="00BD4E52"/>
    <w:rPr>
      <w:rFonts w:ascii="Tahoma" w:hAnsi="Tahoma" w:cs="Tahoma"/>
      <w:sz w:val="16"/>
      <w:szCs w:val="16"/>
    </w:rPr>
  </w:style>
  <w:style w:type="character" w:styleId="Hyperlink">
    <w:name w:val="Hyperlink"/>
    <w:uiPriority w:val="99"/>
    <w:rsid w:val="00201BDC"/>
    <w:rPr>
      <w:rFonts w:ascii="Calibri" w:hAnsi="Calibri"/>
      <w:color w:val="0000FF"/>
      <w:sz w:val="22"/>
      <w:u w:val="single"/>
    </w:rPr>
  </w:style>
  <w:style w:type="character" w:styleId="CommentReference">
    <w:name w:val="annotation reference"/>
    <w:basedOn w:val="DefaultParagraphFont"/>
    <w:uiPriority w:val="99"/>
    <w:semiHidden/>
    <w:unhideWhenUsed/>
    <w:rsid w:val="00B95D44"/>
    <w:rPr>
      <w:sz w:val="16"/>
      <w:szCs w:val="16"/>
    </w:rPr>
  </w:style>
  <w:style w:type="paragraph" w:styleId="CommentText">
    <w:name w:val="annotation text"/>
    <w:basedOn w:val="Normal"/>
    <w:link w:val="CommentTextChar"/>
    <w:uiPriority w:val="99"/>
    <w:semiHidden/>
    <w:unhideWhenUsed/>
    <w:rsid w:val="00B95D44"/>
    <w:rPr>
      <w:sz w:val="20"/>
      <w:szCs w:val="20"/>
    </w:rPr>
  </w:style>
  <w:style w:type="character" w:customStyle="1" w:styleId="CommentTextChar">
    <w:name w:val="Comment Text Char"/>
    <w:basedOn w:val="DefaultParagraphFont"/>
    <w:link w:val="CommentText"/>
    <w:uiPriority w:val="99"/>
    <w:semiHidden/>
    <w:rsid w:val="00B95D44"/>
    <w:rPr>
      <w:sz w:val="20"/>
      <w:szCs w:val="20"/>
    </w:rPr>
  </w:style>
  <w:style w:type="paragraph" w:styleId="CommentSubject">
    <w:name w:val="annotation subject"/>
    <w:basedOn w:val="CommentText"/>
    <w:next w:val="CommentText"/>
    <w:link w:val="CommentSubjectChar"/>
    <w:uiPriority w:val="99"/>
    <w:semiHidden/>
    <w:unhideWhenUsed/>
    <w:rsid w:val="00B95D44"/>
    <w:rPr>
      <w:b/>
      <w:bCs/>
    </w:rPr>
  </w:style>
  <w:style w:type="character" w:customStyle="1" w:styleId="CommentSubjectChar">
    <w:name w:val="Comment Subject Char"/>
    <w:basedOn w:val="CommentTextChar"/>
    <w:link w:val="CommentSubject"/>
    <w:uiPriority w:val="99"/>
    <w:semiHidden/>
    <w:rsid w:val="00B95D44"/>
    <w:rPr>
      <w:b/>
      <w:bCs/>
      <w:sz w:val="20"/>
      <w:szCs w:val="20"/>
    </w:rPr>
  </w:style>
  <w:style w:type="paragraph" w:styleId="TOC1">
    <w:name w:val="toc 1"/>
    <w:basedOn w:val="Normal"/>
    <w:next w:val="Normal"/>
    <w:autoRedefine/>
    <w:uiPriority w:val="39"/>
    <w:unhideWhenUsed/>
    <w:rsid w:val="00B95D44"/>
    <w:pPr>
      <w:spacing w:after="100"/>
    </w:pPr>
  </w:style>
  <w:style w:type="paragraph" w:styleId="TOC2">
    <w:name w:val="toc 2"/>
    <w:basedOn w:val="Normal"/>
    <w:next w:val="Normal"/>
    <w:autoRedefine/>
    <w:uiPriority w:val="39"/>
    <w:unhideWhenUsed/>
    <w:rsid w:val="00B95D44"/>
    <w:pPr>
      <w:spacing w:after="100"/>
      <w:ind w:left="220"/>
    </w:pPr>
  </w:style>
  <w:style w:type="paragraph" w:styleId="TOC3">
    <w:name w:val="toc 3"/>
    <w:basedOn w:val="Normal"/>
    <w:next w:val="Normal"/>
    <w:autoRedefine/>
    <w:uiPriority w:val="39"/>
    <w:unhideWhenUsed/>
    <w:rsid w:val="00B95D44"/>
    <w:pPr>
      <w:spacing w:after="100"/>
      <w:ind w:left="440"/>
    </w:pPr>
  </w:style>
  <w:style w:type="paragraph" w:customStyle="1" w:styleId="Code">
    <w:name w:val="Code"/>
    <w:basedOn w:val="Normal"/>
    <w:next w:val="Normal"/>
    <w:link w:val="CodeChar"/>
    <w:qFormat/>
    <w:rsid w:val="00757303"/>
    <w:pPr>
      <w:ind w:left="720"/>
    </w:pPr>
    <w:rPr>
      <w:rFonts w:ascii="Consolas" w:hAnsi="Consolas"/>
    </w:rPr>
  </w:style>
  <w:style w:type="character" w:customStyle="1" w:styleId="CodeChar">
    <w:name w:val="Code Char"/>
    <w:basedOn w:val="DefaultParagraphFont"/>
    <w:link w:val="Code"/>
    <w:rsid w:val="00757303"/>
    <w:rPr>
      <w:rFonts w:ascii="Consolas" w:hAnsi="Consolas"/>
      <w:szCs w:val="24"/>
    </w:rPr>
  </w:style>
  <w:style w:type="paragraph" w:styleId="Revision">
    <w:name w:val="Revision"/>
    <w:hidden/>
    <w:uiPriority w:val="99"/>
    <w:semiHidden/>
    <w:rsid w:val="00594CCE"/>
    <w:rPr>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204"/>
    <w:pPr>
      <w:spacing w:line="300" w:lineRule="atLeast"/>
    </w:pPr>
    <w:rPr>
      <w:szCs w:val="24"/>
    </w:rPr>
  </w:style>
  <w:style w:type="paragraph" w:styleId="Heading1">
    <w:name w:val="heading 1"/>
    <w:basedOn w:val="Normal"/>
    <w:next w:val="Normal"/>
    <w:link w:val="Heading1Char"/>
    <w:uiPriority w:val="9"/>
    <w:qFormat/>
    <w:rsid w:val="008C04F8"/>
    <w:pPr>
      <w:keepNext/>
      <w:spacing w:before="60" w:after="60"/>
      <w:outlineLvl w:val="0"/>
    </w:pPr>
    <w:rPr>
      <w:rFonts w:ascii="Calibri Light" w:eastAsiaTheme="majorEastAsia" w:hAnsi="Calibri Light"/>
      <w:bCs/>
      <w:color w:val="800000"/>
      <w:kern w:val="32"/>
      <w:sz w:val="44"/>
      <w:szCs w:val="32"/>
    </w:rPr>
  </w:style>
  <w:style w:type="paragraph" w:styleId="Heading2">
    <w:name w:val="heading 2"/>
    <w:basedOn w:val="Normal"/>
    <w:next w:val="Normal"/>
    <w:link w:val="Heading2Char"/>
    <w:uiPriority w:val="9"/>
    <w:unhideWhenUsed/>
    <w:qFormat/>
    <w:rsid w:val="00EB2EC1"/>
    <w:pPr>
      <w:keepNext/>
      <w:outlineLvl w:val="1"/>
    </w:pPr>
    <w:rPr>
      <w:rFonts w:eastAsiaTheme="majorEastAsia"/>
      <w:b/>
      <w:bCs/>
      <w:iCs/>
      <w:sz w:val="32"/>
      <w:szCs w:val="28"/>
    </w:rPr>
  </w:style>
  <w:style w:type="paragraph" w:styleId="Heading3">
    <w:name w:val="heading 3"/>
    <w:basedOn w:val="Normal"/>
    <w:next w:val="Normal"/>
    <w:link w:val="Heading3Char"/>
    <w:uiPriority w:val="9"/>
    <w:unhideWhenUsed/>
    <w:qFormat/>
    <w:rsid w:val="00EB2EC1"/>
    <w:pPr>
      <w:keepNext/>
      <w:outlineLvl w:val="2"/>
    </w:pPr>
    <w:rPr>
      <w:rFonts w:eastAsiaTheme="majorEastAsia"/>
      <w:b/>
      <w:bCs/>
      <w:sz w:val="24"/>
      <w:szCs w:val="26"/>
    </w:rPr>
  </w:style>
  <w:style w:type="paragraph" w:styleId="Heading4">
    <w:name w:val="heading 4"/>
    <w:basedOn w:val="Normal"/>
    <w:next w:val="Normal"/>
    <w:link w:val="Heading4Char"/>
    <w:uiPriority w:val="9"/>
    <w:unhideWhenUsed/>
    <w:qFormat/>
    <w:rsid w:val="00EB2EC1"/>
    <w:pPr>
      <w:keepNext/>
      <w:outlineLvl w:val="3"/>
    </w:pPr>
    <w:rPr>
      <w:b/>
      <w:bCs/>
      <w:szCs w:val="28"/>
    </w:rPr>
  </w:style>
  <w:style w:type="paragraph" w:styleId="Heading5">
    <w:name w:val="heading 5"/>
    <w:basedOn w:val="Normal"/>
    <w:next w:val="Normal"/>
    <w:link w:val="Heading5Char"/>
    <w:uiPriority w:val="9"/>
    <w:semiHidden/>
    <w:unhideWhenUsed/>
    <w:qFormat/>
    <w:rsid w:val="00CD7864"/>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CD7864"/>
    <w:pPr>
      <w:spacing w:before="240" w:after="60"/>
      <w:outlineLvl w:val="5"/>
    </w:pPr>
    <w:rPr>
      <w:b/>
      <w:bCs/>
      <w:szCs w:val="22"/>
    </w:rPr>
  </w:style>
  <w:style w:type="paragraph" w:styleId="Heading7">
    <w:name w:val="heading 7"/>
    <w:basedOn w:val="Normal"/>
    <w:next w:val="Normal"/>
    <w:link w:val="Heading7Char"/>
    <w:uiPriority w:val="9"/>
    <w:semiHidden/>
    <w:unhideWhenUsed/>
    <w:qFormat/>
    <w:rsid w:val="00CD7864"/>
    <w:pPr>
      <w:spacing w:before="240" w:after="60"/>
      <w:outlineLvl w:val="6"/>
    </w:pPr>
  </w:style>
  <w:style w:type="paragraph" w:styleId="Heading8">
    <w:name w:val="heading 8"/>
    <w:basedOn w:val="Normal"/>
    <w:next w:val="Normal"/>
    <w:link w:val="Heading8Char"/>
    <w:uiPriority w:val="9"/>
    <w:semiHidden/>
    <w:unhideWhenUsed/>
    <w:qFormat/>
    <w:rsid w:val="00CD7864"/>
    <w:pPr>
      <w:spacing w:before="240" w:after="60"/>
      <w:outlineLvl w:val="7"/>
    </w:pPr>
    <w:rPr>
      <w:i/>
      <w:iCs/>
    </w:rPr>
  </w:style>
  <w:style w:type="paragraph" w:styleId="Heading9">
    <w:name w:val="heading 9"/>
    <w:basedOn w:val="Normal"/>
    <w:next w:val="Normal"/>
    <w:link w:val="Heading9Char"/>
    <w:uiPriority w:val="9"/>
    <w:semiHidden/>
    <w:unhideWhenUsed/>
    <w:qFormat/>
    <w:rsid w:val="00CD7864"/>
    <w:pPr>
      <w:spacing w:before="240" w:after="60"/>
      <w:outlineLvl w:val="8"/>
    </w:pPr>
    <w:rPr>
      <w:rFonts w:asciiTheme="majorHAnsi" w:eastAsiaTheme="majorEastAsia" w:hAnsiTheme="majorHAns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4F8"/>
    <w:rPr>
      <w:rFonts w:ascii="Calibri Light" w:eastAsiaTheme="majorEastAsia" w:hAnsi="Calibri Light"/>
      <w:bCs/>
      <w:color w:val="800000"/>
      <w:kern w:val="32"/>
      <w:sz w:val="44"/>
      <w:szCs w:val="32"/>
    </w:rPr>
  </w:style>
  <w:style w:type="character" w:customStyle="1" w:styleId="Heading2Char">
    <w:name w:val="Heading 2 Char"/>
    <w:basedOn w:val="DefaultParagraphFont"/>
    <w:link w:val="Heading2"/>
    <w:uiPriority w:val="9"/>
    <w:rsid w:val="00EB2EC1"/>
    <w:rPr>
      <w:rFonts w:eastAsiaTheme="majorEastAsia"/>
      <w:b/>
      <w:bCs/>
      <w:iCs/>
      <w:sz w:val="32"/>
      <w:szCs w:val="28"/>
    </w:rPr>
  </w:style>
  <w:style w:type="character" w:customStyle="1" w:styleId="Heading3Char">
    <w:name w:val="Heading 3 Char"/>
    <w:basedOn w:val="DefaultParagraphFont"/>
    <w:link w:val="Heading3"/>
    <w:uiPriority w:val="9"/>
    <w:rsid w:val="00EB2EC1"/>
    <w:rPr>
      <w:rFonts w:eastAsiaTheme="majorEastAsia"/>
      <w:b/>
      <w:bCs/>
      <w:sz w:val="24"/>
      <w:szCs w:val="26"/>
    </w:rPr>
  </w:style>
  <w:style w:type="character" w:customStyle="1" w:styleId="Heading4Char">
    <w:name w:val="Heading 4 Char"/>
    <w:basedOn w:val="DefaultParagraphFont"/>
    <w:link w:val="Heading4"/>
    <w:uiPriority w:val="9"/>
    <w:rsid w:val="00EB2EC1"/>
    <w:rPr>
      <w:b/>
      <w:bCs/>
      <w:szCs w:val="28"/>
    </w:rPr>
  </w:style>
  <w:style w:type="character" w:customStyle="1" w:styleId="Heading5Char">
    <w:name w:val="Heading 5 Char"/>
    <w:basedOn w:val="DefaultParagraphFont"/>
    <w:link w:val="Heading5"/>
    <w:uiPriority w:val="9"/>
    <w:semiHidden/>
    <w:rsid w:val="00CD7864"/>
    <w:rPr>
      <w:b/>
      <w:bCs/>
      <w:i/>
      <w:iCs/>
      <w:sz w:val="26"/>
      <w:szCs w:val="26"/>
    </w:rPr>
  </w:style>
  <w:style w:type="character" w:customStyle="1" w:styleId="Heading6Char">
    <w:name w:val="Heading 6 Char"/>
    <w:basedOn w:val="DefaultParagraphFont"/>
    <w:link w:val="Heading6"/>
    <w:uiPriority w:val="9"/>
    <w:semiHidden/>
    <w:rsid w:val="00CD7864"/>
    <w:rPr>
      <w:b/>
      <w:bCs/>
    </w:rPr>
  </w:style>
  <w:style w:type="character" w:customStyle="1" w:styleId="Heading7Char">
    <w:name w:val="Heading 7 Char"/>
    <w:basedOn w:val="DefaultParagraphFont"/>
    <w:link w:val="Heading7"/>
    <w:uiPriority w:val="9"/>
    <w:semiHidden/>
    <w:rsid w:val="00CD7864"/>
    <w:rPr>
      <w:sz w:val="24"/>
      <w:szCs w:val="24"/>
    </w:rPr>
  </w:style>
  <w:style w:type="character" w:customStyle="1" w:styleId="Heading8Char">
    <w:name w:val="Heading 8 Char"/>
    <w:basedOn w:val="DefaultParagraphFont"/>
    <w:link w:val="Heading8"/>
    <w:uiPriority w:val="9"/>
    <w:semiHidden/>
    <w:rsid w:val="00CD7864"/>
    <w:rPr>
      <w:i/>
      <w:iCs/>
      <w:sz w:val="24"/>
      <w:szCs w:val="24"/>
    </w:rPr>
  </w:style>
  <w:style w:type="character" w:customStyle="1" w:styleId="Heading9Char">
    <w:name w:val="Heading 9 Char"/>
    <w:basedOn w:val="DefaultParagraphFont"/>
    <w:link w:val="Heading9"/>
    <w:uiPriority w:val="9"/>
    <w:semiHidden/>
    <w:rsid w:val="00CD7864"/>
    <w:rPr>
      <w:rFonts w:asciiTheme="majorHAnsi" w:eastAsiaTheme="majorEastAsia" w:hAnsiTheme="majorHAnsi"/>
    </w:rPr>
  </w:style>
  <w:style w:type="paragraph" w:styleId="Title">
    <w:name w:val="Title"/>
    <w:basedOn w:val="Normal"/>
    <w:next w:val="Normal"/>
    <w:link w:val="TitleChar"/>
    <w:uiPriority w:val="10"/>
    <w:qFormat/>
    <w:rsid w:val="00CD7864"/>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CD7864"/>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CD7864"/>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CD7864"/>
    <w:rPr>
      <w:rFonts w:asciiTheme="majorHAnsi" w:eastAsiaTheme="majorEastAsia" w:hAnsiTheme="majorHAnsi"/>
      <w:sz w:val="24"/>
      <w:szCs w:val="24"/>
    </w:rPr>
  </w:style>
  <w:style w:type="character" w:styleId="Strong">
    <w:name w:val="Strong"/>
    <w:basedOn w:val="DefaultParagraphFont"/>
    <w:uiPriority w:val="22"/>
    <w:qFormat/>
    <w:rsid w:val="00CD7864"/>
    <w:rPr>
      <w:b/>
      <w:bCs/>
    </w:rPr>
  </w:style>
  <w:style w:type="character" w:styleId="Emphasis">
    <w:name w:val="Emphasis"/>
    <w:basedOn w:val="DefaultParagraphFont"/>
    <w:uiPriority w:val="20"/>
    <w:qFormat/>
    <w:rsid w:val="00CD7864"/>
    <w:rPr>
      <w:rFonts w:asciiTheme="minorHAnsi" w:hAnsiTheme="minorHAnsi"/>
      <w:b/>
      <w:i/>
      <w:iCs/>
    </w:rPr>
  </w:style>
  <w:style w:type="paragraph" w:styleId="NoSpacing">
    <w:name w:val="No Spacing"/>
    <w:basedOn w:val="Normal"/>
    <w:uiPriority w:val="1"/>
    <w:qFormat/>
    <w:rsid w:val="00CD7864"/>
    <w:rPr>
      <w:szCs w:val="32"/>
    </w:rPr>
  </w:style>
  <w:style w:type="paragraph" w:styleId="ListParagraph">
    <w:name w:val="List Paragraph"/>
    <w:basedOn w:val="Normal"/>
    <w:uiPriority w:val="34"/>
    <w:qFormat/>
    <w:rsid w:val="00CD7864"/>
    <w:pPr>
      <w:ind w:left="720"/>
      <w:contextualSpacing/>
    </w:pPr>
  </w:style>
  <w:style w:type="paragraph" w:styleId="Quote">
    <w:name w:val="Quote"/>
    <w:basedOn w:val="Normal"/>
    <w:next w:val="Normal"/>
    <w:link w:val="QuoteChar"/>
    <w:uiPriority w:val="29"/>
    <w:qFormat/>
    <w:rsid w:val="00CD7864"/>
    <w:rPr>
      <w:i/>
    </w:rPr>
  </w:style>
  <w:style w:type="character" w:customStyle="1" w:styleId="QuoteChar">
    <w:name w:val="Quote Char"/>
    <w:basedOn w:val="DefaultParagraphFont"/>
    <w:link w:val="Quote"/>
    <w:uiPriority w:val="29"/>
    <w:rsid w:val="00CD7864"/>
    <w:rPr>
      <w:i/>
      <w:sz w:val="24"/>
      <w:szCs w:val="24"/>
    </w:rPr>
  </w:style>
  <w:style w:type="paragraph" w:styleId="IntenseQuote">
    <w:name w:val="Intense Quote"/>
    <w:basedOn w:val="Normal"/>
    <w:next w:val="Normal"/>
    <w:link w:val="IntenseQuoteChar"/>
    <w:uiPriority w:val="30"/>
    <w:qFormat/>
    <w:rsid w:val="00CD7864"/>
    <w:pPr>
      <w:ind w:left="720" w:right="720"/>
    </w:pPr>
    <w:rPr>
      <w:b/>
      <w:i/>
      <w:szCs w:val="22"/>
    </w:rPr>
  </w:style>
  <w:style w:type="character" w:customStyle="1" w:styleId="IntenseQuoteChar">
    <w:name w:val="Intense Quote Char"/>
    <w:basedOn w:val="DefaultParagraphFont"/>
    <w:link w:val="IntenseQuote"/>
    <w:uiPriority w:val="30"/>
    <w:rsid w:val="00CD7864"/>
    <w:rPr>
      <w:b/>
      <w:i/>
      <w:sz w:val="24"/>
    </w:rPr>
  </w:style>
  <w:style w:type="character" w:styleId="SubtleEmphasis">
    <w:name w:val="Subtle Emphasis"/>
    <w:uiPriority w:val="19"/>
    <w:qFormat/>
    <w:rsid w:val="00CD7864"/>
    <w:rPr>
      <w:i/>
      <w:color w:val="5A5A5A" w:themeColor="text1" w:themeTint="A5"/>
    </w:rPr>
  </w:style>
  <w:style w:type="character" w:styleId="IntenseEmphasis">
    <w:name w:val="Intense Emphasis"/>
    <w:basedOn w:val="DefaultParagraphFont"/>
    <w:uiPriority w:val="21"/>
    <w:qFormat/>
    <w:rsid w:val="00CD7864"/>
    <w:rPr>
      <w:b/>
      <w:i/>
      <w:sz w:val="24"/>
      <w:szCs w:val="24"/>
      <w:u w:val="single"/>
    </w:rPr>
  </w:style>
  <w:style w:type="character" w:styleId="SubtleReference">
    <w:name w:val="Subtle Reference"/>
    <w:basedOn w:val="DefaultParagraphFont"/>
    <w:uiPriority w:val="31"/>
    <w:qFormat/>
    <w:rsid w:val="00CD7864"/>
    <w:rPr>
      <w:sz w:val="24"/>
      <w:szCs w:val="24"/>
      <w:u w:val="single"/>
    </w:rPr>
  </w:style>
  <w:style w:type="character" w:styleId="IntenseReference">
    <w:name w:val="Intense Reference"/>
    <w:basedOn w:val="DefaultParagraphFont"/>
    <w:uiPriority w:val="32"/>
    <w:qFormat/>
    <w:rsid w:val="00CD7864"/>
    <w:rPr>
      <w:b/>
      <w:sz w:val="24"/>
      <w:u w:val="single"/>
    </w:rPr>
  </w:style>
  <w:style w:type="character" w:styleId="BookTitle">
    <w:name w:val="Book Title"/>
    <w:basedOn w:val="DefaultParagraphFont"/>
    <w:uiPriority w:val="33"/>
    <w:qFormat/>
    <w:rsid w:val="00CD7864"/>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CD7864"/>
    <w:pPr>
      <w:outlineLvl w:val="9"/>
    </w:pPr>
  </w:style>
  <w:style w:type="paragraph" w:styleId="Header">
    <w:name w:val="header"/>
    <w:basedOn w:val="Normal"/>
    <w:link w:val="HeaderChar"/>
    <w:uiPriority w:val="99"/>
    <w:unhideWhenUsed/>
    <w:rsid w:val="00CD7864"/>
    <w:pPr>
      <w:tabs>
        <w:tab w:val="center" w:pos="4680"/>
        <w:tab w:val="right" w:pos="9360"/>
      </w:tabs>
    </w:pPr>
  </w:style>
  <w:style w:type="character" w:customStyle="1" w:styleId="HeaderChar">
    <w:name w:val="Header Char"/>
    <w:basedOn w:val="DefaultParagraphFont"/>
    <w:link w:val="Header"/>
    <w:uiPriority w:val="99"/>
    <w:rsid w:val="00CD7864"/>
    <w:rPr>
      <w:sz w:val="24"/>
      <w:szCs w:val="24"/>
    </w:rPr>
  </w:style>
  <w:style w:type="paragraph" w:styleId="Footer">
    <w:name w:val="footer"/>
    <w:basedOn w:val="Normal"/>
    <w:link w:val="FooterChar"/>
    <w:uiPriority w:val="99"/>
    <w:unhideWhenUsed/>
    <w:rsid w:val="00CD7864"/>
    <w:pPr>
      <w:tabs>
        <w:tab w:val="center" w:pos="4680"/>
        <w:tab w:val="right" w:pos="9360"/>
      </w:tabs>
    </w:pPr>
  </w:style>
  <w:style w:type="character" w:customStyle="1" w:styleId="FooterChar">
    <w:name w:val="Footer Char"/>
    <w:basedOn w:val="DefaultParagraphFont"/>
    <w:link w:val="Footer"/>
    <w:uiPriority w:val="99"/>
    <w:rsid w:val="00CD7864"/>
    <w:rPr>
      <w:sz w:val="24"/>
      <w:szCs w:val="24"/>
    </w:rPr>
  </w:style>
  <w:style w:type="table" w:styleId="TableGrid">
    <w:name w:val="Table Grid"/>
    <w:basedOn w:val="TableNormal"/>
    <w:uiPriority w:val="59"/>
    <w:rsid w:val="00B46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D4E52"/>
    <w:rPr>
      <w:rFonts w:ascii="Tahoma" w:hAnsi="Tahoma" w:cs="Tahoma"/>
      <w:sz w:val="16"/>
      <w:szCs w:val="16"/>
    </w:rPr>
  </w:style>
  <w:style w:type="character" w:customStyle="1" w:styleId="BalloonTextChar">
    <w:name w:val="Balloon Text Char"/>
    <w:basedOn w:val="DefaultParagraphFont"/>
    <w:link w:val="BalloonText"/>
    <w:uiPriority w:val="99"/>
    <w:semiHidden/>
    <w:rsid w:val="00BD4E52"/>
    <w:rPr>
      <w:rFonts w:ascii="Tahoma" w:hAnsi="Tahoma" w:cs="Tahoma"/>
      <w:sz w:val="16"/>
      <w:szCs w:val="16"/>
    </w:rPr>
  </w:style>
  <w:style w:type="character" w:styleId="Hyperlink">
    <w:name w:val="Hyperlink"/>
    <w:uiPriority w:val="99"/>
    <w:rsid w:val="00201BDC"/>
    <w:rPr>
      <w:rFonts w:ascii="Calibri" w:hAnsi="Calibri"/>
      <w:color w:val="0000FF"/>
      <w:sz w:val="22"/>
      <w:u w:val="single"/>
    </w:rPr>
  </w:style>
  <w:style w:type="character" w:styleId="CommentReference">
    <w:name w:val="annotation reference"/>
    <w:basedOn w:val="DefaultParagraphFont"/>
    <w:uiPriority w:val="99"/>
    <w:semiHidden/>
    <w:unhideWhenUsed/>
    <w:rsid w:val="00B95D44"/>
    <w:rPr>
      <w:sz w:val="16"/>
      <w:szCs w:val="16"/>
    </w:rPr>
  </w:style>
  <w:style w:type="paragraph" w:styleId="CommentText">
    <w:name w:val="annotation text"/>
    <w:basedOn w:val="Normal"/>
    <w:link w:val="CommentTextChar"/>
    <w:uiPriority w:val="99"/>
    <w:semiHidden/>
    <w:unhideWhenUsed/>
    <w:rsid w:val="00B95D44"/>
    <w:rPr>
      <w:sz w:val="20"/>
      <w:szCs w:val="20"/>
    </w:rPr>
  </w:style>
  <w:style w:type="character" w:customStyle="1" w:styleId="CommentTextChar">
    <w:name w:val="Comment Text Char"/>
    <w:basedOn w:val="DefaultParagraphFont"/>
    <w:link w:val="CommentText"/>
    <w:uiPriority w:val="99"/>
    <w:semiHidden/>
    <w:rsid w:val="00B95D44"/>
    <w:rPr>
      <w:sz w:val="20"/>
      <w:szCs w:val="20"/>
    </w:rPr>
  </w:style>
  <w:style w:type="paragraph" w:styleId="CommentSubject">
    <w:name w:val="annotation subject"/>
    <w:basedOn w:val="CommentText"/>
    <w:next w:val="CommentText"/>
    <w:link w:val="CommentSubjectChar"/>
    <w:uiPriority w:val="99"/>
    <w:semiHidden/>
    <w:unhideWhenUsed/>
    <w:rsid w:val="00B95D44"/>
    <w:rPr>
      <w:b/>
      <w:bCs/>
    </w:rPr>
  </w:style>
  <w:style w:type="character" w:customStyle="1" w:styleId="CommentSubjectChar">
    <w:name w:val="Comment Subject Char"/>
    <w:basedOn w:val="CommentTextChar"/>
    <w:link w:val="CommentSubject"/>
    <w:uiPriority w:val="99"/>
    <w:semiHidden/>
    <w:rsid w:val="00B95D44"/>
    <w:rPr>
      <w:b/>
      <w:bCs/>
      <w:sz w:val="20"/>
      <w:szCs w:val="20"/>
    </w:rPr>
  </w:style>
  <w:style w:type="paragraph" w:styleId="TOC1">
    <w:name w:val="toc 1"/>
    <w:basedOn w:val="Normal"/>
    <w:next w:val="Normal"/>
    <w:autoRedefine/>
    <w:uiPriority w:val="39"/>
    <w:unhideWhenUsed/>
    <w:rsid w:val="00B95D44"/>
    <w:pPr>
      <w:spacing w:after="100"/>
    </w:pPr>
  </w:style>
  <w:style w:type="paragraph" w:styleId="TOC2">
    <w:name w:val="toc 2"/>
    <w:basedOn w:val="Normal"/>
    <w:next w:val="Normal"/>
    <w:autoRedefine/>
    <w:uiPriority w:val="39"/>
    <w:unhideWhenUsed/>
    <w:rsid w:val="00B95D44"/>
    <w:pPr>
      <w:spacing w:after="100"/>
      <w:ind w:left="220"/>
    </w:pPr>
  </w:style>
  <w:style w:type="paragraph" w:styleId="TOC3">
    <w:name w:val="toc 3"/>
    <w:basedOn w:val="Normal"/>
    <w:next w:val="Normal"/>
    <w:autoRedefine/>
    <w:uiPriority w:val="39"/>
    <w:unhideWhenUsed/>
    <w:rsid w:val="00B95D44"/>
    <w:pPr>
      <w:spacing w:after="100"/>
      <w:ind w:left="440"/>
    </w:pPr>
  </w:style>
  <w:style w:type="paragraph" w:customStyle="1" w:styleId="Code">
    <w:name w:val="Code"/>
    <w:basedOn w:val="Normal"/>
    <w:next w:val="Normal"/>
    <w:link w:val="CodeChar"/>
    <w:qFormat/>
    <w:rsid w:val="00757303"/>
    <w:pPr>
      <w:ind w:left="720"/>
    </w:pPr>
    <w:rPr>
      <w:rFonts w:ascii="Consolas" w:hAnsi="Consolas"/>
    </w:rPr>
  </w:style>
  <w:style w:type="character" w:customStyle="1" w:styleId="CodeChar">
    <w:name w:val="Code Char"/>
    <w:basedOn w:val="DefaultParagraphFont"/>
    <w:link w:val="Code"/>
    <w:rsid w:val="00757303"/>
    <w:rPr>
      <w:rFonts w:ascii="Consolas" w:hAnsi="Consolas"/>
      <w:szCs w:val="24"/>
    </w:rPr>
  </w:style>
  <w:style w:type="paragraph" w:styleId="Revision">
    <w:name w:val="Revision"/>
    <w:hidden/>
    <w:uiPriority w:val="99"/>
    <w:semiHidden/>
    <w:rsid w:val="00594CCE"/>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337309">
      <w:bodyDiv w:val="1"/>
      <w:marLeft w:val="0"/>
      <w:marRight w:val="0"/>
      <w:marTop w:val="0"/>
      <w:marBottom w:val="0"/>
      <w:divBdr>
        <w:top w:val="none" w:sz="0" w:space="0" w:color="auto"/>
        <w:left w:val="none" w:sz="0" w:space="0" w:color="auto"/>
        <w:bottom w:val="none" w:sz="0" w:space="0" w:color="auto"/>
        <w:right w:val="none" w:sz="0" w:space="0" w:color="auto"/>
      </w:divBdr>
    </w:div>
    <w:div w:id="536697604">
      <w:bodyDiv w:val="1"/>
      <w:marLeft w:val="0"/>
      <w:marRight w:val="0"/>
      <w:marTop w:val="0"/>
      <w:marBottom w:val="0"/>
      <w:divBdr>
        <w:top w:val="none" w:sz="0" w:space="0" w:color="auto"/>
        <w:left w:val="none" w:sz="0" w:space="0" w:color="auto"/>
        <w:bottom w:val="none" w:sz="0" w:space="0" w:color="auto"/>
        <w:right w:val="none" w:sz="0" w:space="0" w:color="auto"/>
      </w:divBdr>
      <w:divsChild>
        <w:div w:id="290983792">
          <w:marLeft w:val="0"/>
          <w:marRight w:val="0"/>
          <w:marTop w:val="0"/>
          <w:marBottom w:val="0"/>
          <w:divBdr>
            <w:top w:val="none" w:sz="0" w:space="0" w:color="auto"/>
            <w:left w:val="none" w:sz="0" w:space="0" w:color="auto"/>
            <w:bottom w:val="none" w:sz="0" w:space="0" w:color="auto"/>
            <w:right w:val="none" w:sz="0" w:space="0" w:color="auto"/>
          </w:divBdr>
        </w:div>
        <w:div w:id="1041051066">
          <w:marLeft w:val="0"/>
          <w:marRight w:val="0"/>
          <w:marTop w:val="0"/>
          <w:marBottom w:val="0"/>
          <w:divBdr>
            <w:top w:val="none" w:sz="0" w:space="0" w:color="auto"/>
            <w:left w:val="none" w:sz="0" w:space="0" w:color="auto"/>
            <w:bottom w:val="none" w:sz="0" w:space="0" w:color="auto"/>
            <w:right w:val="none" w:sz="0" w:space="0" w:color="auto"/>
          </w:divBdr>
        </w:div>
        <w:div w:id="1353415901">
          <w:marLeft w:val="0"/>
          <w:marRight w:val="0"/>
          <w:marTop w:val="0"/>
          <w:marBottom w:val="0"/>
          <w:divBdr>
            <w:top w:val="none" w:sz="0" w:space="0" w:color="auto"/>
            <w:left w:val="none" w:sz="0" w:space="0" w:color="auto"/>
            <w:bottom w:val="none" w:sz="0" w:space="0" w:color="auto"/>
            <w:right w:val="none" w:sz="0" w:space="0" w:color="auto"/>
          </w:divBdr>
        </w:div>
        <w:div w:id="1230577281">
          <w:marLeft w:val="0"/>
          <w:marRight w:val="0"/>
          <w:marTop w:val="0"/>
          <w:marBottom w:val="0"/>
          <w:divBdr>
            <w:top w:val="none" w:sz="0" w:space="0" w:color="auto"/>
            <w:left w:val="none" w:sz="0" w:space="0" w:color="auto"/>
            <w:bottom w:val="none" w:sz="0" w:space="0" w:color="auto"/>
            <w:right w:val="none" w:sz="0" w:space="0" w:color="auto"/>
          </w:divBdr>
        </w:div>
        <w:div w:id="1335953742">
          <w:marLeft w:val="0"/>
          <w:marRight w:val="0"/>
          <w:marTop w:val="0"/>
          <w:marBottom w:val="0"/>
          <w:divBdr>
            <w:top w:val="none" w:sz="0" w:space="0" w:color="auto"/>
            <w:left w:val="none" w:sz="0" w:space="0" w:color="auto"/>
            <w:bottom w:val="none" w:sz="0" w:space="0" w:color="auto"/>
            <w:right w:val="none" w:sz="0" w:space="0" w:color="auto"/>
          </w:divBdr>
        </w:div>
        <w:div w:id="56175626">
          <w:marLeft w:val="0"/>
          <w:marRight w:val="0"/>
          <w:marTop w:val="0"/>
          <w:marBottom w:val="0"/>
          <w:divBdr>
            <w:top w:val="none" w:sz="0" w:space="0" w:color="auto"/>
            <w:left w:val="none" w:sz="0" w:space="0" w:color="auto"/>
            <w:bottom w:val="none" w:sz="0" w:space="0" w:color="auto"/>
            <w:right w:val="none" w:sz="0" w:space="0" w:color="auto"/>
          </w:divBdr>
        </w:div>
        <w:div w:id="545331937">
          <w:marLeft w:val="0"/>
          <w:marRight w:val="0"/>
          <w:marTop w:val="0"/>
          <w:marBottom w:val="0"/>
          <w:divBdr>
            <w:top w:val="none" w:sz="0" w:space="0" w:color="auto"/>
            <w:left w:val="none" w:sz="0" w:space="0" w:color="auto"/>
            <w:bottom w:val="none" w:sz="0" w:space="0" w:color="auto"/>
            <w:right w:val="none" w:sz="0" w:space="0" w:color="auto"/>
          </w:divBdr>
        </w:div>
        <w:div w:id="891698124">
          <w:marLeft w:val="0"/>
          <w:marRight w:val="0"/>
          <w:marTop w:val="0"/>
          <w:marBottom w:val="0"/>
          <w:divBdr>
            <w:top w:val="none" w:sz="0" w:space="0" w:color="auto"/>
            <w:left w:val="none" w:sz="0" w:space="0" w:color="auto"/>
            <w:bottom w:val="none" w:sz="0" w:space="0" w:color="auto"/>
            <w:right w:val="none" w:sz="0" w:space="0" w:color="auto"/>
          </w:divBdr>
        </w:div>
        <w:div w:id="347684672">
          <w:marLeft w:val="0"/>
          <w:marRight w:val="0"/>
          <w:marTop w:val="0"/>
          <w:marBottom w:val="0"/>
          <w:divBdr>
            <w:top w:val="none" w:sz="0" w:space="0" w:color="auto"/>
            <w:left w:val="none" w:sz="0" w:space="0" w:color="auto"/>
            <w:bottom w:val="none" w:sz="0" w:space="0" w:color="auto"/>
            <w:right w:val="none" w:sz="0" w:space="0" w:color="auto"/>
          </w:divBdr>
        </w:div>
      </w:divsChild>
    </w:div>
    <w:div w:id="1819810060">
      <w:bodyDiv w:val="1"/>
      <w:marLeft w:val="0"/>
      <w:marRight w:val="0"/>
      <w:marTop w:val="0"/>
      <w:marBottom w:val="0"/>
      <w:divBdr>
        <w:top w:val="none" w:sz="0" w:space="0" w:color="auto"/>
        <w:left w:val="none" w:sz="0" w:space="0" w:color="auto"/>
        <w:bottom w:val="none" w:sz="0" w:space="0" w:color="auto"/>
        <w:right w:val="none" w:sz="0" w:space="0" w:color="auto"/>
      </w:divBdr>
      <w:divsChild>
        <w:div w:id="1830057338">
          <w:marLeft w:val="0"/>
          <w:marRight w:val="0"/>
          <w:marTop w:val="0"/>
          <w:marBottom w:val="0"/>
          <w:divBdr>
            <w:top w:val="none" w:sz="0" w:space="0" w:color="auto"/>
            <w:left w:val="none" w:sz="0" w:space="0" w:color="auto"/>
            <w:bottom w:val="none" w:sz="0" w:space="0" w:color="auto"/>
            <w:right w:val="none" w:sz="0" w:space="0" w:color="auto"/>
          </w:divBdr>
        </w:div>
        <w:div w:id="23556363">
          <w:marLeft w:val="0"/>
          <w:marRight w:val="0"/>
          <w:marTop w:val="0"/>
          <w:marBottom w:val="0"/>
          <w:divBdr>
            <w:top w:val="none" w:sz="0" w:space="0" w:color="auto"/>
            <w:left w:val="none" w:sz="0" w:space="0" w:color="auto"/>
            <w:bottom w:val="none" w:sz="0" w:space="0" w:color="auto"/>
            <w:right w:val="none" w:sz="0" w:space="0" w:color="auto"/>
          </w:divBdr>
        </w:div>
        <w:div w:id="1685941052">
          <w:marLeft w:val="0"/>
          <w:marRight w:val="0"/>
          <w:marTop w:val="0"/>
          <w:marBottom w:val="0"/>
          <w:divBdr>
            <w:top w:val="none" w:sz="0" w:space="0" w:color="auto"/>
            <w:left w:val="none" w:sz="0" w:space="0" w:color="auto"/>
            <w:bottom w:val="none" w:sz="0" w:space="0" w:color="auto"/>
            <w:right w:val="none" w:sz="0" w:space="0" w:color="auto"/>
          </w:divBdr>
        </w:div>
        <w:div w:id="2027168464">
          <w:marLeft w:val="0"/>
          <w:marRight w:val="0"/>
          <w:marTop w:val="0"/>
          <w:marBottom w:val="0"/>
          <w:divBdr>
            <w:top w:val="none" w:sz="0" w:space="0" w:color="auto"/>
            <w:left w:val="none" w:sz="0" w:space="0" w:color="auto"/>
            <w:bottom w:val="none" w:sz="0" w:space="0" w:color="auto"/>
            <w:right w:val="none" w:sz="0" w:space="0" w:color="auto"/>
          </w:divBdr>
        </w:div>
        <w:div w:id="605381543">
          <w:marLeft w:val="0"/>
          <w:marRight w:val="0"/>
          <w:marTop w:val="0"/>
          <w:marBottom w:val="0"/>
          <w:divBdr>
            <w:top w:val="none" w:sz="0" w:space="0" w:color="auto"/>
            <w:left w:val="none" w:sz="0" w:space="0" w:color="auto"/>
            <w:bottom w:val="none" w:sz="0" w:space="0" w:color="auto"/>
            <w:right w:val="none" w:sz="0" w:space="0" w:color="auto"/>
          </w:divBdr>
        </w:div>
        <w:div w:id="579026737">
          <w:marLeft w:val="0"/>
          <w:marRight w:val="0"/>
          <w:marTop w:val="0"/>
          <w:marBottom w:val="0"/>
          <w:divBdr>
            <w:top w:val="none" w:sz="0" w:space="0" w:color="auto"/>
            <w:left w:val="none" w:sz="0" w:space="0" w:color="auto"/>
            <w:bottom w:val="none" w:sz="0" w:space="0" w:color="auto"/>
            <w:right w:val="none" w:sz="0" w:space="0" w:color="auto"/>
          </w:divBdr>
        </w:div>
        <w:div w:id="1741562658">
          <w:marLeft w:val="0"/>
          <w:marRight w:val="0"/>
          <w:marTop w:val="0"/>
          <w:marBottom w:val="0"/>
          <w:divBdr>
            <w:top w:val="none" w:sz="0" w:space="0" w:color="auto"/>
            <w:left w:val="none" w:sz="0" w:space="0" w:color="auto"/>
            <w:bottom w:val="none" w:sz="0" w:space="0" w:color="auto"/>
            <w:right w:val="none" w:sz="0" w:space="0" w:color="auto"/>
          </w:divBdr>
        </w:div>
        <w:div w:id="1552040117">
          <w:marLeft w:val="0"/>
          <w:marRight w:val="0"/>
          <w:marTop w:val="0"/>
          <w:marBottom w:val="0"/>
          <w:divBdr>
            <w:top w:val="none" w:sz="0" w:space="0" w:color="auto"/>
            <w:left w:val="none" w:sz="0" w:space="0" w:color="auto"/>
            <w:bottom w:val="none" w:sz="0" w:space="0" w:color="auto"/>
            <w:right w:val="none" w:sz="0" w:space="0" w:color="auto"/>
          </w:divBdr>
        </w:div>
        <w:div w:id="1827171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WorldBank-Transport/Transitim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azavea.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Azavea_MS_Them">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6C7045-9C56-4491-9B22-8874EAA60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22</Pages>
  <Words>2728</Words>
  <Characters>15555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Azavea Proposal</vt:lpstr>
    </vt:vector>
  </TitlesOfParts>
  <Company>Avencia</Company>
  <LinksUpToDate>false</LinksUpToDate>
  <CharactersWithSpaces>18247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Azavea Proposal</dc:title>
  <dc:creator>John Branigan</dc:creator>
  <cp:lastModifiedBy>Holly Krambeck</cp:lastModifiedBy>
  <cp:revision>4</cp:revision>
  <cp:lastPrinted>2014-12-27T00:36:00Z</cp:lastPrinted>
  <dcterms:created xsi:type="dcterms:W3CDTF">2015-01-05T20:13:00Z</dcterms:created>
  <dcterms:modified xsi:type="dcterms:W3CDTF">2015-01-06T15:50:00Z</dcterms:modified>
</cp:coreProperties>
</file>